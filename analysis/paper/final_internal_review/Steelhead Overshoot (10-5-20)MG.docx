
<file path=[Content_Types].xml><?xml version="1.0" encoding="utf-8"?>
<Types xmlns="http://schemas.openxmlformats.org/package/2006/content-types">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River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Murdoch</w:t>
      </w:r>
      <w:r>
        <w:rPr>
          <w:rFonts w:ascii="Times New Roman" w:hAnsi="Times New Roman"/>
          <w:sz w:val="24"/>
          <w:szCs w:val="24"/>
          <w:vertAlign w:val="superscript"/>
        </w:rPr>
        <w:t>1</w:t>
      </w:r>
      <w:r>
        <w:rPr>
          <w:rFonts w:ascii="Times New Roman" w:hAnsi="Times New Roman"/>
          <w:sz w:val="24"/>
          <w:szCs w:val="24"/>
        </w:rPr>
        <w:t xml:space="preserve"> (</w:t>
      </w:r>
      <w:hyperlink r:id="rId10"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37B0CFF2"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hyperlink r:id="rId11" w:history="1">
        <w:r w:rsidR="004972F0" w:rsidRPr="004972F0">
          <w:rPr>
            <w:rStyle w:val="Hyperlink"/>
            <w:rFonts w:ascii="Times New Roman" w:hAnsi="Times New Roman"/>
            <w:sz w:val="24"/>
            <w:szCs w:val="24"/>
          </w:rPr>
          <w:t>Kevin.See@</w:t>
        </w:r>
        <w:r w:rsidR="004972F0" w:rsidRPr="00D42584">
          <w:rPr>
            <w:rStyle w:val="Hyperlink"/>
            <w:rFonts w:ascii="Times New Roman" w:hAnsi="Times New Roman"/>
            <w:sz w:val="24"/>
            <w:szCs w:val="24"/>
          </w:rPr>
          <w:t>merck.com</w:t>
        </w:r>
      </w:hyperlink>
      <w:r>
        <w:rPr>
          <w:rFonts w:ascii="Times New Roman" w:hAnsi="Times New Roman"/>
          <w:sz w:val="24"/>
          <w:szCs w:val="24"/>
        </w:rPr>
        <w:t xml:space="preserve">). </w:t>
      </w:r>
      <w:r w:rsidR="004D347D">
        <w:rPr>
          <w:rFonts w:ascii="Times New Roman" w:hAnsi="Times New Roman"/>
          <w:sz w:val="24"/>
          <w:szCs w:val="24"/>
        </w:rPr>
        <w:t>Biomark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2"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3"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662-6606.</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25C800D7" w:rsidR="006115A2" w:rsidRDefault="00BD3ECF" w:rsidP="00BD3ECF">
      <w:pPr>
        <w:spacing w:after="0" w:line="480" w:lineRule="auto"/>
        <w:ind w:firstLine="360"/>
        <w:rPr>
          <w:rFonts w:ascii="Times New Roman" w:hAnsi="Times New Roman"/>
          <w:sz w:val="24"/>
          <w:szCs w:val="24"/>
        </w:rPr>
      </w:pPr>
      <w:bookmarkStart w:id="0" w:name="_Hlk27465411"/>
      <w:r w:rsidRPr="00F926E3">
        <w:rPr>
          <w:rFonts w:ascii="Times New Roman" w:hAnsi="Times New Roman"/>
          <w:i/>
          <w:sz w:val="24"/>
          <w:szCs w:val="24"/>
        </w:rPr>
        <w:lastRenderedPageBreak/>
        <w:t>Abstract.</w:t>
      </w:r>
      <w:r>
        <w:rPr>
          <w:rFonts w:ascii="Times New Roman" w:hAnsi="Times New Roman"/>
          <w:sz w:val="24"/>
          <w:szCs w:val="24"/>
        </w:rPr>
        <w:t>–</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F273E4">
        <w:rPr>
          <w:rFonts w:ascii="Times New Roman" w:hAnsi="Times New Roman"/>
          <w:sz w:val="24"/>
          <w:szCs w:val="24"/>
        </w:rPr>
        <w:t xml:space="preserve"> </w:t>
      </w:r>
      <w:r w:rsidR="001E6E38">
        <w:rPr>
          <w:rFonts w:ascii="Times New Roman" w:hAnsi="Times New Roman"/>
          <w:sz w:val="24"/>
          <w:szCs w:val="24"/>
        </w:rPr>
        <w:t xml:space="preserve">and </w:t>
      </w:r>
      <w:r w:rsidR="00F273E4">
        <w:rPr>
          <w:rFonts w:ascii="Times New Roman" w:hAnsi="Times New Roman"/>
          <w:sz w:val="24"/>
          <w:szCs w:val="24"/>
        </w:rPr>
        <w:t xml:space="preserve">potentially </w:t>
      </w:r>
      <w:r w:rsidR="001E6E38">
        <w:rPr>
          <w:rFonts w:ascii="Times New Roman" w:hAnsi="Times New Roman"/>
          <w:sz w:val="24"/>
          <w:szCs w:val="24"/>
        </w:rPr>
        <w:t xml:space="preserve">make </w:t>
      </w:r>
      <w:r w:rsidR="00B0104B">
        <w:rPr>
          <w:rFonts w:ascii="Times New Roman" w:hAnsi="Times New Roman"/>
          <w:sz w:val="24"/>
          <w:szCs w:val="24"/>
        </w:rPr>
        <w:t>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w:t>
      </w:r>
      <w:r w:rsidR="00D8493D">
        <w:rPr>
          <w:rFonts w:ascii="Times New Roman" w:hAnsi="Times New Roman"/>
          <w:sz w:val="24"/>
          <w:szCs w:val="24"/>
        </w:rPr>
        <w:t xml:space="preserve">interior </w:t>
      </w:r>
      <w:r w:rsidR="003E7C28">
        <w:rPr>
          <w:rFonts w:ascii="Times New Roman" w:hAnsi="Times New Roman"/>
          <w:sz w:val="24"/>
          <w:szCs w:val="24"/>
        </w:rPr>
        <w:t>headwater</w:t>
      </w:r>
      <w:r w:rsidR="00B0104B">
        <w:rPr>
          <w:rFonts w:ascii="Times New Roman" w:hAnsi="Times New Roman"/>
          <w:sz w:val="24"/>
          <w:szCs w:val="24"/>
        </w:rPr>
        <w:t xml:space="preserve"> </w:t>
      </w:r>
      <w:r w:rsidR="00281191">
        <w:rPr>
          <w:rFonts w:ascii="Times New Roman" w:hAnsi="Times New Roman"/>
          <w:sz w:val="24"/>
          <w:szCs w:val="24"/>
        </w:rPr>
        <w:t xml:space="preserve">habitats.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 xml:space="preserve">sub-optimal tributary </w:t>
      </w:r>
      <w:r w:rsidR="003A4CEB">
        <w:rPr>
          <w:rFonts w:ascii="Times New Roman" w:hAnsi="Times New Roman"/>
          <w:sz w:val="24"/>
          <w:szCs w:val="24"/>
        </w:rPr>
        <w:t xml:space="preserve">habitat </w:t>
      </w:r>
      <w:r w:rsidR="00F558D5">
        <w:rPr>
          <w:rFonts w:ascii="Times New Roman" w:hAnsi="Times New Roman"/>
          <w:sz w:val="24"/>
          <w:szCs w:val="24"/>
        </w:rPr>
        <w:t>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may exhibit complex behaviors</w:t>
      </w:r>
      <w:r w:rsidR="00AC25D0">
        <w:rPr>
          <w:rFonts w:ascii="Times New Roman" w:hAnsi="Times New Roman"/>
          <w:sz w:val="24"/>
          <w:szCs w:val="24"/>
        </w:rPr>
        <w:t xml:space="preserve"> </w:t>
      </w:r>
      <w:r w:rsidR="00921911">
        <w:rPr>
          <w:rFonts w:ascii="Times New Roman" w:hAnsi="Times New Roman"/>
          <w:sz w:val="24"/>
          <w:szCs w:val="24"/>
        </w:rPr>
        <w:t>during upstream migration in the Columbia River Basin. Steelhead may migrate upstream of their natal tributary</w:t>
      </w:r>
      <w:r w:rsidR="00441D9B">
        <w:rPr>
          <w:rFonts w:ascii="Times New Roman" w:hAnsi="Times New Roman"/>
          <w:sz w:val="24"/>
          <w:szCs w:val="24"/>
        </w:rPr>
        <w:t>,</w:t>
      </w:r>
      <w:r w:rsidR="00921911">
        <w:rPr>
          <w:rFonts w:ascii="Times New Roman" w:hAnsi="Times New Roman"/>
          <w:sz w:val="24"/>
          <w:szCs w:val="24"/>
        </w:rPr>
        <w:t xml:space="preserve"> or </w:t>
      </w:r>
      <w:ins w:id="1" w:author="Garrity, Michael D (DFW)" w:date="2020-10-07T16:06:00Z">
        <w:r w:rsidR="006E1848">
          <w:rPr>
            <w:rFonts w:ascii="Times New Roman" w:hAnsi="Times New Roman"/>
            <w:sz w:val="24"/>
            <w:szCs w:val="24"/>
          </w:rPr>
          <w:t>“</w:t>
        </w:r>
      </w:ins>
      <w:r w:rsidR="00921911">
        <w:rPr>
          <w:rFonts w:ascii="Times New Roman" w:hAnsi="Times New Roman"/>
          <w:sz w:val="24"/>
          <w:szCs w:val="24"/>
        </w:rPr>
        <w:t>overshoot</w:t>
      </w:r>
      <w:r w:rsidR="00441D9B">
        <w:rPr>
          <w:rFonts w:ascii="Times New Roman" w:hAnsi="Times New Roman"/>
          <w:sz w:val="24"/>
          <w:szCs w:val="24"/>
        </w:rPr>
        <w:t>,</w:t>
      </w:r>
      <w:ins w:id="2" w:author="Garrity, Michael D (DFW)" w:date="2020-10-07T16:06:00Z">
        <w:r w:rsidR="006E1848">
          <w:rPr>
            <w:rFonts w:ascii="Times New Roman" w:hAnsi="Times New Roman"/>
            <w:sz w:val="24"/>
            <w:szCs w:val="24"/>
          </w:rPr>
          <w:t>”</w:t>
        </w:r>
      </w:ins>
      <w:r w:rsidR="00921911">
        <w:rPr>
          <w:rFonts w:ascii="Times New Roman" w:hAnsi="Times New Roman"/>
          <w:sz w:val="24"/>
          <w:szCs w:val="24"/>
        </w:rPr>
        <w:t xml:space="preserve"> </w:t>
      </w:r>
      <w:r w:rsidR="0062632D">
        <w:rPr>
          <w:rFonts w:ascii="Times New Roman" w:hAnsi="Times New Roman"/>
          <w:sz w:val="24"/>
          <w:szCs w:val="24"/>
        </w:rPr>
        <w:t xml:space="preserve">and spend </w:t>
      </w:r>
      <w:r w:rsidR="00921911">
        <w:rPr>
          <w:rFonts w:ascii="Times New Roman" w:hAnsi="Times New Roman"/>
          <w:sz w:val="24"/>
          <w:szCs w:val="24"/>
        </w:rPr>
        <w:t xml:space="preserve">days to several months </w:t>
      </w:r>
      <w:r w:rsidR="0062632D">
        <w:rPr>
          <w:rFonts w:ascii="Times New Roman" w:hAnsi="Times New Roman"/>
          <w:sz w:val="24"/>
          <w:szCs w:val="24"/>
        </w:rPr>
        <w:t xml:space="preserve">before </w:t>
      </w:r>
      <w:r w:rsidR="00921911">
        <w:rPr>
          <w:rFonts w:ascii="Times New Roman" w:hAnsi="Times New Roman"/>
          <w:sz w:val="24"/>
          <w:szCs w:val="24"/>
        </w:rPr>
        <w:t>subsequently migrat</w:t>
      </w:r>
      <w:r w:rsidR="0062632D">
        <w:rPr>
          <w:rFonts w:ascii="Times New Roman" w:hAnsi="Times New Roman"/>
          <w:sz w:val="24"/>
          <w:szCs w:val="24"/>
        </w:rPr>
        <w:t>ing</w:t>
      </w:r>
      <w:r w:rsidR="00921911">
        <w:rPr>
          <w:rFonts w:ascii="Times New Roman" w:hAnsi="Times New Roman"/>
          <w:sz w:val="24"/>
          <w:szCs w:val="24"/>
        </w:rPr>
        <w:t xml:space="preserve"> downstream</w:t>
      </w:r>
      <w:r w:rsidR="00994653">
        <w:rPr>
          <w:rFonts w:ascii="Times New Roman" w:hAnsi="Times New Roman"/>
          <w:sz w:val="24"/>
          <w:szCs w:val="24"/>
        </w:rPr>
        <w:t>,</w:t>
      </w:r>
      <w:r w:rsidR="00921911">
        <w:rPr>
          <w:rFonts w:ascii="Times New Roman" w:hAnsi="Times New Roman"/>
          <w:sz w:val="24"/>
          <w:szCs w:val="24"/>
        </w:rPr>
        <w:t xml:space="preserve"> or </w:t>
      </w:r>
      <w:ins w:id="3" w:author="Garrity, Michael D (DFW)" w:date="2020-10-07T16:07:00Z">
        <w:r w:rsidR="00E21DB4">
          <w:rPr>
            <w:rFonts w:ascii="Times New Roman" w:hAnsi="Times New Roman"/>
            <w:sz w:val="24"/>
            <w:szCs w:val="24"/>
          </w:rPr>
          <w:t>“</w:t>
        </w:r>
      </w:ins>
      <w:r w:rsidR="00921911">
        <w:rPr>
          <w:rFonts w:ascii="Times New Roman" w:hAnsi="Times New Roman"/>
          <w:sz w:val="24"/>
          <w:szCs w:val="24"/>
        </w:rPr>
        <w:t>fallback</w:t>
      </w:r>
      <w:r w:rsidR="00994653">
        <w:rPr>
          <w:rFonts w:ascii="Times New Roman" w:hAnsi="Times New Roman"/>
          <w:sz w:val="24"/>
          <w:szCs w:val="24"/>
        </w:rPr>
        <w:t>,</w:t>
      </w:r>
      <w:ins w:id="4" w:author="Garrity, Michael D (DFW)" w:date="2020-10-07T16:07:00Z">
        <w:r w:rsidR="00E21DB4">
          <w:rPr>
            <w:rFonts w:ascii="Times New Roman" w:hAnsi="Times New Roman"/>
            <w:sz w:val="24"/>
            <w:szCs w:val="24"/>
          </w:rPr>
          <w:t>”</w:t>
        </w:r>
      </w:ins>
      <w:r w:rsidR="00921911">
        <w:rPr>
          <w:rFonts w:ascii="Times New Roman" w:hAnsi="Times New Roman"/>
          <w:sz w:val="24"/>
          <w:szCs w:val="24"/>
        </w:rPr>
        <w:t xml:space="preserve">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model</w:t>
      </w:r>
      <w:r w:rsidR="003A4CEB">
        <w:rPr>
          <w:rFonts w:ascii="Times New Roman" w:hAnsi="Times New Roman"/>
          <w:sz w:val="24"/>
          <w:szCs w:val="24"/>
        </w:rPr>
        <w:t>,</w:t>
      </w:r>
      <w:r w:rsidR="00B05BE0">
        <w:rPr>
          <w:rFonts w:ascii="Times New Roman" w:hAnsi="Times New Roman"/>
          <w:sz w:val="24"/>
          <w:szCs w:val="24"/>
        </w:rPr>
        <w:t xml:space="preserve">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w:t>
      </w:r>
      <w:r w:rsidR="003A4CEB">
        <w:rPr>
          <w:rFonts w:ascii="Times New Roman" w:hAnsi="Times New Roman"/>
          <w:sz w:val="24"/>
          <w:szCs w:val="24"/>
        </w:rPr>
        <w:t>,</w:t>
      </w:r>
      <w:r w:rsidR="00B05BE0">
        <w:rPr>
          <w:rFonts w:ascii="Times New Roman" w:hAnsi="Times New Roman"/>
          <w:sz w:val="24"/>
          <w:szCs w:val="24"/>
        </w:rPr>
        <w:t xml:space="preserve">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w:t>
      </w:r>
      <w:r w:rsidR="006830AE">
        <w:rPr>
          <w:rFonts w:ascii="Times New Roman" w:hAnsi="Times New Roman"/>
          <w:sz w:val="24"/>
          <w:szCs w:val="24"/>
        </w:rPr>
        <w:t xml:space="preserve">steelhead </w:t>
      </w:r>
      <w:r w:rsidR="00B05BE0">
        <w:rPr>
          <w:rFonts w:ascii="Times New Roman" w:hAnsi="Times New Roman"/>
          <w:sz w:val="24"/>
          <w:szCs w:val="24"/>
        </w:rPr>
        <w:t xml:space="preserve">abundance at the tagging location was estimated </w:t>
      </w:r>
      <w:r w:rsidR="00CB5DEB">
        <w:rPr>
          <w:rFonts w:ascii="Times New Roman" w:hAnsi="Times New Roman"/>
          <w:sz w:val="24"/>
          <w:szCs w:val="24"/>
        </w:rPr>
        <w:t xml:space="preserve">based on </w:t>
      </w:r>
      <w:r w:rsidR="003A4CEB">
        <w:rPr>
          <w:rFonts w:ascii="Times New Roman" w:hAnsi="Times New Roman"/>
          <w:sz w:val="24"/>
          <w:szCs w:val="24"/>
        </w:rPr>
        <w:t xml:space="preserve">the relationship </w:t>
      </w:r>
      <w:r w:rsidR="00CB5DEB">
        <w:rPr>
          <w:rFonts w:ascii="Times New Roman" w:hAnsi="Times New Roman"/>
          <w:sz w:val="24"/>
          <w:szCs w:val="24"/>
        </w:rPr>
        <w:t xml:space="preserve">the number of known </w:t>
      </w:r>
      <w:r w:rsidR="003A4CEB">
        <w:rPr>
          <w:rFonts w:ascii="Times New Roman" w:hAnsi="Times New Roman"/>
          <w:sz w:val="24"/>
          <w:szCs w:val="24"/>
        </w:rPr>
        <w:t xml:space="preserve">overshoot </w:t>
      </w:r>
      <w:r w:rsidR="00B05BE0">
        <w:rPr>
          <w:rFonts w:ascii="Times New Roman" w:hAnsi="Times New Roman"/>
          <w:sz w:val="24"/>
          <w:szCs w:val="24"/>
        </w:rPr>
        <w:t xml:space="preserve">fallbacks and their </w:t>
      </w:r>
      <w:r w:rsidR="003A4CEB">
        <w:rPr>
          <w:rFonts w:ascii="Times New Roman" w:hAnsi="Times New Roman"/>
          <w:sz w:val="24"/>
          <w:szCs w:val="24"/>
        </w:rPr>
        <w:t>model-</w:t>
      </w:r>
      <w:r w:rsidR="00B05BE0">
        <w:rPr>
          <w:rFonts w:ascii="Times New Roman" w:hAnsi="Times New Roman"/>
          <w:sz w:val="24"/>
          <w:szCs w:val="24"/>
        </w:rPr>
        <w:t xml:space="preserve">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3A4CEB">
        <w:rPr>
          <w:rFonts w:ascii="Times New Roman" w:hAnsi="Times New Roman"/>
          <w:sz w:val="24"/>
          <w:szCs w:val="24"/>
        </w:rPr>
        <w:t xml:space="preserve"> or overshoot return rate </w:t>
      </w:r>
      <w:r w:rsidR="006115A2" w:rsidRPr="003A4CEB">
        <w:rPr>
          <w:rFonts w:ascii="Times New Roman" w:hAnsi="Times New Roman"/>
          <w:sz w:val="24"/>
          <w:szCs w:val="24"/>
        </w:rPr>
        <w:t>was 0.</w:t>
      </w:r>
      <w:r w:rsidR="003A4CEB" w:rsidRPr="003A4CEB">
        <w:rPr>
          <w:rFonts w:ascii="Times New Roman" w:hAnsi="Times New Roman"/>
          <w:sz w:val="24"/>
          <w:szCs w:val="24"/>
        </w:rPr>
        <w:t>57</w:t>
      </w:r>
      <w:r w:rsidR="006115A2" w:rsidRPr="003A4CEB">
        <w:rPr>
          <w:rFonts w:ascii="Times New Roman" w:hAnsi="Times New Roman"/>
          <w:sz w:val="24"/>
          <w:szCs w:val="24"/>
        </w:rPr>
        <w:t xml:space="preserve"> (0.</w:t>
      </w:r>
      <w:commentRangeStart w:id="5"/>
      <w:r w:rsidR="003A4CEB" w:rsidRPr="003A4CEB">
        <w:rPr>
          <w:rFonts w:ascii="Times New Roman" w:hAnsi="Times New Roman"/>
          <w:sz w:val="24"/>
          <w:szCs w:val="24"/>
        </w:rPr>
        <w:t>12</w:t>
      </w:r>
      <w:commentRangeEnd w:id="5"/>
      <w:r w:rsidR="00E21DB4">
        <w:rPr>
          <w:rStyle w:val="CommentReference"/>
        </w:rPr>
        <w:commentReference w:id="5"/>
      </w:r>
      <w:r w:rsidR="006115A2" w:rsidRPr="003A4CEB">
        <w:rPr>
          <w:rFonts w:ascii="Times New Roman" w:hAnsi="Times New Roman"/>
          <w:sz w:val="24"/>
          <w:szCs w:val="24"/>
        </w:rPr>
        <w:t>). The</w:t>
      </w:r>
      <w:r w:rsidR="006115A2">
        <w:rPr>
          <w:rFonts w:ascii="Times New Roman" w:hAnsi="Times New Roman"/>
          <w:sz w:val="24"/>
          <w:szCs w:val="24"/>
        </w:rPr>
        <w:t xml:space="preserv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populations, while </w:t>
      </w:r>
      <w:r w:rsidR="00E879B6">
        <w:rPr>
          <w:rFonts w:ascii="Times New Roman" w:hAnsi="Times New Roman"/>
          <w:sz w:val="24"/>
          <w:szCs w:val="24"/>
        </w:rPr>
        <w:t xml:space="preserve">also </w:t>
      </w:r>
      <w:r w:rsidR="00B51167">
        <w:rPr>
          <w:rFonts w:ascii="Times New Roman" w:hAnsi="Times New Roman"/>
          <w:sz w:val="24"/>
          <w:szCs w:val="24"/>
        </w:rPr>
        <w:t xml:space="preserve">reducing potential genetic introgression of </w:t>
      </w:r>
      <w:r w:rsidR="00F84A43">
        <w:rPr>
          <w:rFonts w:ascii="Times New Roman" w:hAnsi="Times New Roman"/>
          <w:sz w:val="24"/>
          <w:szCs w:val="24"/>
        </w:rPr>
        <w:t>upstream</w:t>
      </w:r>
      <w:r w:rsidR="00B51167">
        <w:rPr>
          <w:rFonts w:ascii="Times New Roman" w:hAnsi="Times New Roman"/>
          <w:sz w:val="24"/>
          <w:szCs w:val="24"/>
        </w:rPr>
        <w:t xml:space="preserve"> populations (i.e., overshoot steelhead that spawn in non-natal rivers). </w:t>
      </w:r>
      <w:r w:rsidR="00485C75">
        <w:rPr>
          <w:rFonts w:ascii="Times New Roman" w:hAnsi="Times New Roman"/>
          <w:sz w:val="24"/>
          <w:szCs w:val="24"/>
        </w:rPr>
        <w:t xml:space="preserve">This is the first study to estimate the abundance of overshoot and fallback steelhead </w:t>
      </w:r>
      <w:r w:rsidR="00942253">
        <w:rPr>
          <w:rFonts w:ascii="Times New Roman" w:hAnsi="Times New Roman"/>
          <w:sz w:val="24"/>
          <w:szCs w:val="24"/>
        </w:rPr>
        <w:t xml:space="preserve">providing </w:t>
      </w:r>
      <w:r w:rsidR="00BC707E">
        <w:rPr>
          <w:rFonts w:ascii="Times New Roman" w:hAnsi="Times New Roman"/>
          <w:sz w:val="24"/>
          <w:szCs w:val="24"/>
        </w:rPr>
        <w:t xml:space="preserve">the data necessary for </w:t>
      </w:r>
      <w:r w:rsidR="008D75E5">
        <w:rPr>
          <w:rFonts w:ascii="Times New Roman" w:hAnsi="Times New Roman"/>
          <w:sz w:val="24"/>
          <w:szCs w:val="24"/>
        </w:rPr>
        <w:t xml:space="preserve">scientists </w:t>
      </w:r>
      <w:r w:rsidR="00942253">
        <w:rPr>
          <w:rFonts w:ascii="Times New Roman" w:hAnsi="Times New Roman"/>
          <w:sz w:val="24"/>
          <w:szCs w:val="24"/>
        </w:rPr>
        <w:t xml:space="preserve">to estimate </w:t>
      </w:r>
      <w:r w:rsidR="00CC6B79">
        <w:rPr>
          <w:rFonts w:ascii="Times New Roman" w:hAnsi="Times New Roman"/>
          <w:sz w:val="24"/>
          <w:szCs w:val="24"/>
        </w:rPr>
        <w:t xml:space="preserve">potential </w:t>
      </w:r>
      <w:r w:rsidR="00942253">
        <w:rPr>
          <w:rFonts w:ascii="Times New Roman" w:hAnsi="Times New Roman"/>
          <w:sz w:val="24"/>
          <w:szCs w:val="24"/>
        </w:rPr>
        <w:t xml:space="preserve">conservation </w:t>
      </w:r>
      <w:r w:rsidR="00CC6B79">
        <w:rPr>
          <w:rFonts w:ascii="Times New Roman" w:hAnsi="Times New Roman"/>
          <w:sz w:val="24"/>
          <w:szCs w:val="24"/>
        </w:rPr>
        <w:t>benefits.</w:t>
      </w:r>
      <w:r w:rsidR="00485C75">
        <w:rPr>
          <w:rFonts w:ascii="Times New Roman" w:hAnsi="Times New Roman"/>
          <w:sz w:val="24"/>
          <w:szCs w:val="24"/>
        </w:rPr>
        <w:t xml:space="preserve"> </w:t>
      </w:r>
      <w:r w:rsidR="00A24F62">
        <w:rPr>
          <w:rFonts w:ascii="Times New Roman" w:hAnsi="Times New Roman"/>
          <w:sz w:val="24"/>
          <w:szCs w:val="24"/>
        </w:rPr>
        <w:t xml:space="preserve">Overshoot rates </w:t>
      </w:r>
      <w:r w:rsidR="00296241">
        <w:rPr>
          <w:rFonts w:ascii="Times New Roman" w:hAnsi="Times New Roman"/>
          <w:sz w:val="24"/>
          <w:szCs w:val="24"/>
        </w:rPr>
        <w:t>will likely</w:t>
      </w:r>
      <w:r w:rsidR="00A24F62">
        <w:rPr>
          <w:rFonts w:ascii="Times New Roman" w:hAnsi="Times New Roman"/>
          <w:sz w:val="24"/>
          <w:szCs w:val="24"/>
        </w:rPr>
        <w:t xml:space="preserve"> increase in response to climate change related effects (i.e., increasing water temperatures). </w:t>
      </w:r>
      <w:r w:rsidR="00B5010A">
        <w:rPr>
          <w:rFonts w:ascii="Times New Roman" w:hAnsi="Times New Roman"/>
          <w:sz w:val="24"/>
          <w:szCs w:val="24"/>
        </w:rPr>
        <w:t>S</w:t>
      </w:r>
      <w:r w:rsidR="00485C75">
        <w:rPr>
          <w:rFonts w:ascii="Times New Roman" w:hAnsi="Times New Roman"/>
          <w:sz w:val="24"/>
          <w:szCs w:val="24"/>
        </w:rPr>
        <w:t xml:space="preserve">tudies have consistently shown that surface flow passage routes (e.g., sluiceways and temporary spillway </w:t>
      </w:r>
      <w:r w:rsidR="00485C75">
        <w:rPr>
          <w:rFonts w:ascii="Times New Roman" w:hAnsi="Times New Roman"/>
          <w:sz w:val="24"/>
          <w:szCs w:val="24"/>
        </w:rPr>
        <w:lastRenderedPageBreak/>
        <w:t xml:space="preserve">weirs) are effective in guiding and passing adult steelhead downstream of </w:t>
      </w:r>
      <w:r w:rsidR="006830AE">
        <w:rPr>
          <w:rFonts w:ascii="Times New Roman" w:hAnsi="Times New Roman"/>
          <w:sz w:val="24"/>
          <w:szCs w:val="24"/>
        </w:rPr>
        <w:t xml:space="preserve">Columbia River </w:t>
      </w:r>
      <w:r w:rsidR="00485C75">
        <w:rPr>
          <w:rFonts w:ascii="Times New Roman" w:hAnsi="Times New Roman"/>
          <w:sz w:val="24"/>
          <w:szCs w:val="24"/>
        </w:rPr>
        <w:t xml:space="preserve">hydroelectric </w:t>
      </w:r>
      <w:r w:rsidR="00536246">
        <w:rPr>
          <w:rFonts w:ascii="Times New Roman" w:hAnsi="Times New Roman"/>
          <w:sz w:val="24"/>
          <w:szCs w:val="24"/>
        </w:rPr>
        <w:t xml:space="preserve">projects but must be operated comprehensively throughout the basin. </w:t>
      </w:r>
    </w:p>
    <w:p w14:paraId="7CB8E20C" w14:textId="6733F322" w:rsidR="00685D62" w:rsidRPr="008546EB" w:rsidRDefault="00685D62" w:rsidP="008546EB">
      <w:pPr>
        <w:spacing w:after="0" w:line="480" w:lineRule="auto"/>
        <w:rPr>
          <w:rFonts w:ascii="Times New Roman" w:hAnsi="Times New Roman"/>
          <w:b/>
          <w:sz w:val="24"/>
          <w:szCs w:val="24"/>
        </w:rPr>
      </w:pPr>
    </w:p>
    <w:bookmarkEnd w:id="0"/>
    <w:p w14:paraId="33084678" w14:textId="77777777" w:rsidR="00F95A47" w:rsidRDefault="00F95A47">
      <w:pPr>
        <w:spacing w:after="160" w:line="259" w:lineRule="auto"/>
        <w:rPr>
          <w:rFonts w:ascii="Times New Roman" w:hAnsi="Times New Roman"/>
          <w:sz w:val="24"/>
          <w:szCs w:val="24"/>
        </w:rPr>
      </w:pPr>
      <w:r>
        <w:rPr>
          <w:rFonts w:ascii="Times New Roman" w:hAnsi="Times New Roman"/>
          <w:sz w:val="24"/>
          <w:szCs w:val="24"/>
        </w:rPr>
        <w:br w:type="page"/>
      </w:r>
    </w:p>
    <w:p w14:paraId="143964E9" w14:textId="3179130E"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(rkm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A619DF">
        <w:rPr>
          <w:rFonts w:ascii="Times New Roman" w:hAnsi="Times New Roman"/>
          <w:sz w:val="24"/>
          <w:szCs w:val="24"/>
        </w:rPr>
        <w:t>may</w:t>
      </w:r>
      <w:r w:rsidR="007D1562">
        <w:rPr>
          <w:rFonts w:ascii="Times New Roman" w:hAnsi="Times New Roman"/>
          <w:sz w:val="24"/>
          <w:szCs w:val="24"/>
        </w:rPr>
        <w:t xml:space="preserve"> be </w:t>
      </w:r>
      <w:r w:rsidR="00FC09D4">
        <w:rPr>
          <w:rFonts w:ascii="Times New Roman" w:hAnsi="Times New Roman"/>
          <w:sz w:val="24"/>
          <w:szCs w:val="24"/>
        </w:rPr>
        <w:t xml:space="preserve">near lethal limits (Richter and Kolmes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t>
      </w:r>
      <w:del w:id="6" w:author="Garrity, Michael D (DFW)" w:date="2020-10-07T16:13:00Z">
        <w:r w:rsidR="009F7804" w:rsidDel="00E21DB4">
          <w:rPr>
            <w:rFonts w:ascii="Times New Roman" w:hAnsi="Times New Roman"/>
            <w:sz w:val="24"/>
            <w:szCs w:val="24"/>
          </w:rPr>
          <w:delText xml:space="preserve">well </w:delText>
        </w:r>
      </w:del>
      <w:ins w:id="7" w:author="Garrity, Michael D (DFW)" w:date="2020-10-07T16:13:00Z">
        <w:r w:rsidR="00E21DB4">
          <w:rPr>
            <w:rFonts w:ascii="Times New Roman" w:hAnsi="Times New Roman"/>
            <w:sz w:val="24"/>
            <w:szCs w:val="24"/>
          </w:rPr>
          <w:t>well-</w:t>
        </w:r>
      </w:ins>
      <w:r w:rsidR="009F7804">
        <w:rPr>
          <w:rFonts w:ascii="Times New Roman" w:hAnsi="Times New Roman"/>
          <w:sz w:val="24"/>
          <w:szCs w:val="24"/>
        </w:rPr>
        <w:t xml:space="preserve">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(Richins and Skalski 2018)</w:t>
      </w:r>
      <w:r w:rsidR="00513F83">
        <w:rPr>
          <w:rFonts w:ascii="Times New Roman" w:hAnsi="Times New Roman"/>
          <w:sz w:val="24"/>
          <w:szCs w:val="24"/>
        </w:rPr>
        <w:t>.</w:t>
      </w:r>
    </w:p>
    <w:p w14:paraId="78E0EB26" w14:textId="6057B666"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r w:rsidR="00A80663">
        <w:rPr>
          <w:rFonts w:ascii="Times New Roman" w:hAnsi="Times New Roman"/>
          <w:sz w:val="24"/>
          <w:szCs w:val="24"/>
        </w:rPr>
        <w:t>response to 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DB4AD2">
        <w:rPr>
          <w:rFonts w:ascii="Times New Roman" w:hAnsi="Times New Roman"/>
          <w:sz w:val="24"/>
          <w:szCs w:val="24"/>
        </w:rPr>
        <w:t>cool water</w:t>
      </w:r>
      <w:r w:rsidR="00A80663">
        <w:rPr>
          <w:rFonts w:ascii="Times New Roman" w:hAnsi="Times New Roman"/>
          <w:sz w:val="24"/>
          <w:szCs w:val="24"/>
        </w:rPr>
        <w:t xml:space="preserve"> refuges (High et al</w:t>
      </w:r>
      <w:r w:rsidR="00476488">
        <w:rPr>
          <w:rFonts w:ascii="Times New Roman" w:hAnsi="Times New Roman"/>
          <w:sz w:val="24"/>
          <w:szCs w:val="24"/>
        </w:rPr>
        <w:t>.</w:t>
      </w:r>
      <w:r w:rsidR="00A80663">
        <w:rPr>
          <w:rFonts w:ascii="Times New Roman" w:hAnsi="Times New Roman"/>
          <w:sz w:val="24"/>
          <w:szCs w:val="24"/>
        </w:rPr>
        <w:t xml:space="preserve"> 2006; Keefer et al. 2009; Hess et al</w:t>
      </w:r>
      <w:r w:rsidR="00476488">
        <w:rPr>
          <w:rFonts w:ascii="Times New Roman" w:hAnsi="Times New Roman"/>
          <w:sz w:val="24"/>
          <w:szCs w:val="24"/>
        </w:rPr>
        <w:t>.</w:t>
      </w:r>
      <w:r w:rsidR="00A80663">
        <w:rPr>
          <w:rFonts w:ascii="Times New Roman" w:hAnsi="Times New Roman"/>
          <w:sz w:val="24"/>
          <w:szCs w:val="24"/>
        </w:rPr>
        <w:t xml:space="preserve">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w:t>
      </w:r>
      <w:r w:rsidR="00C8634A">
        <w:rPr>
          <w:rFonts w:ascii="Times New Roman" w:hAnsi="Times New Roman"/>
          <w:sz w:val="24"/>
          <w:szCs w:val="24"/>
        </w:rPr>
        <w:lastRenderedPageBreak/>
        <w:t xml:space="preserve">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r w:rsidR="00191740">
        <w:rPr>
          <w:rFonts w:ascii="Times New Roman" w:hAnsi="Times New Roman"/>
          <w:sz w:val="24"/>
          <w:szCs w:val="24"/>
        </w:rPr>
        <w:t xml:space="preserve">of </w:t>
      </w:r>
      <w:r w:rsidR="00DB4AD2">
        <w:rPr>
          <w:rFonts w:ascii="Times New Roman" w:hAnsi="Times New Roman"/>
          <w:sz w:val="24"/>
          <w:szCs w:val="24"/>
        </w:rPr>
        <w:t>cool water</w:t>
      </w:r>
      <w:r w:rsidR="00C8634A">
        <w:rPr>
          <w:rFonts w:ascii="Times New Roman" w:hAnsi="Times New Roman"/>
          <w:sz w:val="24"/>
          <w:szCs w:val="24"/>
        </w:rPr>
        <w:t xml:space="preserve"> refuges. Steelhead may remain in </w:t>
      </w:r>
      <w:r w:rsidR="00DB4AD2">
        <w:rPr>
          <w:rFonts w:ascii="Times New Roman" w:hAnsi="Times New Roman"/>
          <w:sz w:val="24"/>
          <w:szCs w:val="24"/>
        </w:rPr>
        <w:t>cool</w:t>
      </w:r>
      <w:r w:rsidR="00C8634A">
        <w:rPr>
          <w:rFonts w:ascii="Times New Roman" w:hAnsi="Times New Roman"/>
          <w:sz w:val="24"/>
          <w:szCs w:val="24"/>
        </w:rPr>
        <w:t xml:space="preserve">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(Hess et al. 2016). </w:t>
      </w:r>
      <w:r w:rsidR="006F7E5D">
        <w:rPr>
          <w:rFonts w:ascii="Times New Roman" w:hAnsi="Times New Roman"/>
          <w:sz w:val="24"/>
          <w:szCs w:val="24"/>
        </w:rPr>
        <w:t xml:space="preserve">The magnitude of </w:t>
      </w:r>
      <w:r w:rsidR="00DB4AD2">
        <w:rPr>
          <w:rFonts w:ascii="Times New Roman" w:hAnsi="Times New Roman"/>
          <w:sz w:val="24"/>
          <w:szCs w:val="24"/>
        </w:rPr>
        <w:t>cool water</w:t>
      </w:r>
      <w:r w:rsidR="006F7E5D">
        <w:rPr>
          <w:rFonts w:ascii="Times New Roman" w:hAnsi="Times New Roman"/>
          <w:sz w:val="24"/>
          <w:szCs w:val="24"/>
        </w:rPr>
        <w:t xml:space="preserve"> refuge use varies with Columbia River water temperature and has been reported as high</w:t>
      </w:r>
      <w:r w:rsidR="005C2FF7">
        <w:rPr>
          <w:rFonts w:ascii="Times New Roman" w:hAnsi="Times New Roman"/>
          <w:sz w:val="24"/>
          <w:szCs w:val="24"/>
        </w:rPr>
        <w:t xml:space="preserve"> as</w:t>
      </w:r>
      <w:r w:rsidR="006F7E5D">
        <w:rPr>
          <w:rFonts w:ascii="Times New Roman" w:hAnsi="Times New Roman"/>
          <w:sz w:val="24"/>
          <w:szCs w:val="24"/>
        </w:rPr>
        <w:t xml:space="preserve">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w:t>
      </w:r>
      <w:r w:rsidR="006C2B35">
        <w:rPr>
          <w:rFonts w:ascii="Times New Roman" w:hAnsi="Times New Roman"/>
          <w:sz w:val="24"/>
          <w:szCs w:val="24"/>
        </w:rPr>
        <w:t xml:space="preserve">use </w:t>
      </w:r>
      <w:r w:rsidR="00DB4AD2">
        <w:rPr>
          <w:rFonts w:ascii="Times New Roman" w:hAnsi="Times New Roman"/>
          <w:sz w:val="24"/>
          <w:szCs w:val="24"/>
        </w:rPr>
        <w:t>cool</w:t>
      </w:r>
      <w:r w:rsidR="00DC6EBC">
        <w:rPr>
          <w:rFonts w:ascii="Times New Roman" w:hAnsi="Times New Roman"/>
          <w:sz w:val="24"/>
          <w:szCs w:val="24"/>
        </w:rPr>
        <w:t xml:space="preserve"> water refuges (66%) at a slightly higher rate than </w:t>
      </w:r>
      <w:del w:id="8" w:author="Garrity, Michael D (DFW)" w:date="2020-10-07T16:15:00Z">
        <w:r w:rsidR="00DC6EBC" w:rsidDel="00E21DB4">
          <w:rPr>
            <w:rFonts w:ascii="Times New Roman" w:hAnsi="Times New Roman"/>
            <w:sz w:val="24"/>
            <w:szCs w:val="24"/>
          </w:rPr>
          <w:delText xml:space="preserve">later </w:delText>
        </w:r>
      </w:del>
      <w:r w:rsidR="00DC6EBC">
        <w:rPr>
          <w:rFonts w:ascii="Times New Roman" w:hAnsi="Times New Roman"/>
          <w:sz w:val="24"/>
          <w:szCs w:val="24"/>
        </w:rPr>
        <w:t xml:space="preserve">fish </w:t>
      </w:r>
      <w:del w:id="9" w:author="Garrity, Michael D (DFW)" w:date="2020-10-07T16:15:00Z">
        <w:r w:rsidR="00DC6EBC" w:rsidDel="00E21DB4">
          <w:rPr>
            <w:rFonts w:ascii="Times New Roman" w:hAnsi="Times New Roman"/>
            <w:sz w:val="24"/>
            <w:szCs w:val="24"/>
          </w:rPr>
          <w:delText xml:space="preserve">for </w:delText>
        </w:r>
      </w:del>
      <w:ins w:id="10" w:author="Garrity, Michael D (DFW)" w:date="2020-10-07T16:15:00Z">
        <w:r w:rsidR="00E21DB4">
          <w:rPr>
            <w:rFonts w:ascii="Times New Roman" w:hAnsi="Times New Roman"/>
            <w:sz w:val="24"/>
            <w:szCs w:val="24"/>
          </w:rPr>
          <w:t xml:space="preserve">from </w:t>
        </w:r>
      </w:ins>
      <w:r w:rsidR="00DC6EBC">
        <w:rPr>
          <w:rFonts w:ascii="Times New Roman" w:hAnsi="Times New Roman"/>
          <w:sz w:val="24"/>
          <w:szCs w:val="24"/>
        </w:rPr>
        <w:t>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 xml:space="preserve">(2009) reported that survival of steelhead using </w:t>
      </w:r>
      <w:r w:rsidR="00DB4AD2">
        <w:rPr>
          <w:rFonts w:ascii="Times New Roman" w:hAnsi="Times New Roman"/>
          <w:sz w:val="24"/>
          <w:szCs w:val="24"/>
        </w:rPr>
        <w:t>cool</w:t>
      </w:r>
      <w:r w:rsidR="00A675EB">
        <w:rPr>
          <w:rFonts w:ascii="Times New Roman" w:hAnsi="Times New Roman"/>
          <w:sz w:val="24"/>
          <w:szCs w:val="24"/>
        </w:rPr>
        <w:t xml:space="preserve"> water refuges was 8% lower (11% hatchery and 5% wild) compared to steelhead that did </w:t>
      </w:r>
      <w:r w:rsidR="0067504F">
        <w:rPr>
          <w:rFonts w:ascii="Times New Roman" w:hAnsi="Times New Roman"/>
          <w:sz w:val="24"/>
          <w:szCs w:val="24"/>
        </w:rPr>
        <w:t xml:space="preserve">not </w:t>
      </w:r>
      <w:r w:rsidR="00A675EB">
        <w:rPr>
          <w:rFonts w:ascii="Times New Roman" w:hAnsi="Times New Roman"/>
          <w:sz w:val="24"/>
          <w:szCs w:val="24"/>
        </w:rPr>
        <w:t xml:space="preserve">use </w:t>
      </w:r>
      <w:r w:rsidR="00DB4AD2">
        <w:rPr>
          <w:rFonts w:ascii="Times New Roman" w:hAnsi="Times New Roman"/>
          <w:sz w:val="24"/>
          <w:szCs w:val="24"/>
        </w:rPr>
        <w:t>cool</w:t>
      </w:r>
      <w:r w:rsidR="00A675EB">
        <w:rPr>
          <w:rFonts w:ascii="Times New Roman" w:hAnsi="Times New Roman"/>
          <w:sz w:val="24"/>
          <w:szCs w:val="24"/>
        </w:rPr>
        <w:t xml:space="preserve">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DB4AD2">
        <w:rPr>
          <w:rFonts w:ascii="Times New Roman" w:hAnsi="Times New Roman"/>
          <w:sz w:val="24"/>
          <w:szCs w:val="24"/>
        </w:rPr>
        <w:t>cool 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4BE20CBD"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w:t>
      </w:r>
      <w:r w:rsidR="00F332BE">
        <w:rPr>
          <w:rFonts w:ascii="Times New Roman" w:hAnsi="Times New Roman"/>
          <w:sz w:val="24"/>
          <w:szCs w:val="24"/>
        </w:rPr>
        <w:t xml:space="preserve">as </w:t>
      </w:r>
      <w:r>
        <w:rPr>
          <w:rFonts w:ascii="Times New Roman" w:hAnsi="Times New Roman"/>
          <w:sz w:val="24"/>
          <w:szCs w:val="24"/>
        </w:rPr>
        <w:t>overshooting.</w:t>
      </w:r>
      <w:r w:rsidR="00175F56">
        <w:rPr>
          <w:rFonts w:ascii="Times New Roman" w:hAnsi="Times New Roman"/>
          <w:sz w:val="24"/>
          <w:szCs w:val="24"/>
        </w:rPr>
        <w:t xml:space="preserve">  </w:t>
      </w:r>
      <w:r w:rsidR="00C27E54">
        <w:rPr>
          <w:rFonts w:ascii="Times New Roman" w:hAnsi="Times New Roman"/>
          <w:sz w:val="24"/>
          <w:szCs w:val="24"/>
        </w:rPr>
        <w:t xml:space="preserve">While </w:t>
      </w:r>
      <w:r w:rsidR="001934AA">
        <w:rPr>
          <w:rFonts w:ascii="Times New Roman" w:hAnsi="Times New Roman"/>
          <w:sz w:val="24"/>
          <w:szCs w:val="24"/>
        </w:rPr>
        <w:t xml:space="preserve">the use </w:t>
      </w:r>
      <w:r w:rsidR="00685627">
        <w:rPr>
          <w:rFonts w:ascii="Times New Roman" w:hAnsi="Times New Roman"/>
          <w:sz w:val="24"/>
          <w:szCs w:val="24"/>
        </w:rPr>
        <w:t xml:space="preserve">of </w:t>
      </w:r>
      <w:r w:rsidR="001934AA">
        <w:rPr>
          <w:rFonts w:ascii="Times New Roman" w:hAnsi="Times New Roman"/>
          <w:sz w:val="24"/>
          <w:szCs w:val="24"/>
        </w:rPr>
        <w:t xml:space="preserve">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as a thermoregulation response occur</w:t>
      </w:r>
      <w:r w:rsidR="002A05BC">
        <w:rPr>
          <w:rFonts w:ascii="Times New Roman" w:hAnsi="Times New Roman"/>
          <w:sz w:val="24"/>
          <w:szCs w:val="24"/>
        </w:rPr>
        <w:t>s</w:t>
      </w:r>
      <w:r w:rsidR="004C30E6">
        <w:rPr>
          <w:rFonts w:ascii="Times New Roman" w:hAnsi="Times New Roman"/>
          <w:sz w:val="24"/>
          <w:szCs w:val="24"/>
        </w:rPr>
        <w:t xml:space="preserve"> downstream </w:t>
      </w:r>
      <w:r w:rsidR="007178E6">
        <w:rPr>
          <w:rFonts w:ascii="Times New Roman" w:hAnsi="Times New Roman"/>
          <w:sz w:val="24"/>
          <w:szCs w:val="24"/>
        </w:rPr>
        <w:t>of natal tributaries, o</w:t>
      </w:r>
      <w:r w:rsidR="00175F56">
        <w:rPr>
          <w:rFonts w:ascii="Times New Roman" w:hAnsi="Times New Roman"/>
          <w:sz w:val="24"/>
          <w:szCs w:val="24"/>
        </w:rPr>
        <w:t xml:space="preserve">vershooting refers to a behavior that involves steelhead migrating </w:t>
      </w:r>
      <w:r w:rsidR="004F1A6B">
        <w:rPr>
          <w:rFonts w:ascii="Times New Roman" w:hAnsi="Times New Roman"/>
          <w:sz w:val="24"/>
          <w:szCs w:val="24"/>
        </w:rPr>
        <w:t xml:space="preserve">upstream </w:t>
      </w:r>
      <w:r w:rsidR="00175F56">
        <w:rPr>
          <w:rFonts w:ascii="Times New Roman" w:hAnsi="Times New Roman"/>
          <w:sz w:val="24"/>
          <w:szCs w:val="24"/>
        </w:rPr>
        <w:t xml:space="preserve">of </w:t>
      </w:r>
      <w:r w:rsidR="00F61C0F">
        <w:rPr>
          <w:rFonts w:ascii="Times New Roman" w:hAnsi="Times New Roman"/>
          <w:sz w:val="24"/>
          <w:szCs w:val="24"/>
        </w:rPr>
        <w:t>their</w:t>
      </w:r>
      <w:r w:rsidR="00175F56">
        <w:rPr>
          <w:rFonts w:ascii="Times New Roman" w:hAnsi="Times New Roman"/>
          <w:sz w:val="24"/>
          <w:szCs w:val="24"/>
        </w:rPr>
        <w:t xml:space="preserve">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4B3459">
        <w:rPr>
          <w:rFonts w:ascii="Times New Roman" w:hAnsi="Times New Roman"/>
          <w:sz w:val="24"/>
          <w:szCs w:val="24"/>
        </w:rPr>
        <w:t xml:space="preserve">and </w:t>
      </w:r>
      <w:r w:rsidR="00354DE7">
        <w:rPr>
          <w:rFonts w:ascii="Times New Roman" w:hAnsi="Times New Roman"/>
          <w:sz w:val="24"/>
          <w:szCs w:val="24"/>
        </w:rPr>
        <w:t xml:space="preserve">Columbia River </w:t>
      </w:r>
      <w:r w:rsidR="0094622B">
        <w:rPr>
          <w:rFonts w:ascii="Times New Roman" w:hAnsi="Times New Roman"/>
          <w:sz w:val="24"/>
          <w:szCs w:val="24"/>
        </w:rPr>
        <w:t>water temperature near the natal tribu</w:t>
      </w:r>
      <w:r w:rsidR="00354DE7">
        <w:rPr>
          <w:rFonts w:ascii="Times New Roman" w:hAnsi="Times New Roman"/>
          <w:sz w:val="24"/>
          <w:szCs w:val="24"/>
        </w:rPr>
        <w:t xml:space="preserve">tary </w:t>
      </w:r>
      <w:r w:rsidR="0094622B">
        <w:rPr>
          <w:rFonts w:ascii="Times New Roman" w:hAnsi="Times New Roman"/>
          <w:sz w:val="24"/>
          <w:szCs w:val="24"/>
        </w:rPr>
        <w:t xml:space="preserve">were reported to be </w:t>
      </w:r>
      <w:r w:rsidR="008B049C">
        <w:rPr>
          <w:rFonts w:ascii="Times New Roman" w:hAnsi="Times New Roman"/>
          <w:sz w:val="24"/>
          <w:szCs w:val="24"/>
        </w:rPr>
        <w:t xml:space="preserve">positively </w:t>
      </w:r>
      <w:r w:rsidR="001D2CF6">
        <w:rPr>
          <w:rFonts w:ascii="Times New Roman" w:hAnsi="Times New Roman"/>
          <w:sz w:val="24"/>
          <w:szCs w:val="24"/>
        </w:rPr>
        <w:t>related</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r w:rsidR="004B6CA9">
        <w:rPr>
          <w:rFonts w:ascii="Times New Roman" w:hAnsi="Times New Roman"/>
          <w:sz w:val="24"/>
          <w:szCs w:val="24"/>
        </w:rPr>
        <w:t xml:space="preserve">due to </w:t>
      </w:r>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036929">
        <w:rPr>
          <w:rFonts w:ascii="Times New Roman" w:hAnsi="Times New Roman"/>
          <w:sz w:val="24"/>
          <w:szCs w:val="24"/>
        </w:rPr>
        <w:t xml:space="preserve">important </w:t>
      </w:r>
      <w:r w:rsidR="00F223D5">
        <w:rPr>
          <w:rFonts w:ascii="Times New Roman" w:hAnsi="Times New Roman"/>
          <w:sz w:val="24"/>
          <w:szCs w:val="24"/>
        </w:rPr>
        <w:t>factors</w:t>
      </w:r>
      <w:ins w:id="11" w:author="Garrity, Michael D (DFW)" w:date="2020-10-07T16:17:00Z">
        <w:r w:rsidR="004027F0">
          <w:rPr>
            <w:rFonts w:ascii="Times New Roman" w:hAnsi="Times New Roman"/>
            <w:sz w:val="24"/>
            <w:szCs w:val="24"/>
          </w:rPr>
          <w:t>,</w:t>
        </w:r>
      </w:ins>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(Richins and Skalski </w:t>
      </w:r>
      <w:r w:rsidR="00266B00">
        <w:rPr>
          <w:rFonts w:ascii="Times New Roman" w:hAnsi="Times New Roman"/>
          <w:sz w:val="24"/>
          <w:szCs w:val="24"/>
        </w:rPr>
        <w:t xml:space="preserve">2018). </w:t>
      </w:r>
      <w:r w:rsidR="00C54ED2">
        <w:rPr>
          <w:rFonts w:ascii="Times New Roman" w:hAnsi="Times New Roman"/>
          <w:sz w:val="24"/>
          <w:szCs w:val="24"/>
        </w:rPr>
        <w:t>Overshooting</w:t>
      </w:r>
      <w:r w:rsidR="0072302D">
        <w:rPr>
          <w:rFonts w:ascii="Times New Roman" w:hAnsi="Times New Roman"/>
          <w:sz w:val="24"/>
          <w:szCs w:val="24"/>
        </w:rPr>
        <w:t xml:space="preserve"> has also been reported in the 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but at lower rate</w:t>
      </w:r>
      <w:r w:rsidR="00345246">
        <w:rPr>
          <w:rFonts w:ascii="Times New Roman" w:hAnsi="Times New Roman"/>
          <w:sz w:val="24"/>
          <w:szCs w:val="24"/>
        </w:rPr>
        <w:t>s</w:t>
      </w:r>
      <w:r w:rsidR="0072302D">
        <w:rPr>
          <w:rFonts w:ascii="Times New Roman" w:hAnsi="Times New Roman"/>
          <w:sz w:val="24"/>
          <w:szCs w:val="24"/>
        </w:rPr>
        <w:t xml:space="preserve"> than 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w:t>
      </w:r>
      <w:r w:rsidR="0072302D">
        <w:rPr>
          <w:rFonts w:ascii="Times New Roman" w:hAnsi="Times New Roman"/>
          <w:sz w:val="24"/>
          <w:szCs w:val="24"/>
        </w:rPr>
        <w:lastRenderedPageBreak/>
        <w:t xml:space="preserve">Snow 2018). </w:t>
      </w:r>
      <w:r w:rsidR="00427F0E">
        <w:rPr>
          <w:rFonts w:ascii="Times New Roman" w:hAnsi="Times New Roman"/>
          <w:sz w:val="24"/>
          <w:szCs w:val="24"/>
        </w:rPr>
        <w:t>Richins and Skalski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Overshoot fallback</w:t>
      </w:r>
      <w:r w:rsidR="005A4F8D">
        <w:rPr>
          <w:rFonts w:ascii="Times New Roman" w:hAnsi="Times New Roman"/>
          <w:sz w:val="24"/>
          <w:szCs w:val="24"/>
        </w:rPr>
        <w:t xml:space="preserve"> rates, hereafter referred to as overshoot return rates,</w:t>
      </w:r>
      <w:r w:rsidR="00427F0E">
        <w:rPr>
          <w:rFonts w:ascii="Times New Roman" w:hAnsi="Times New Roman"/>
          <w:sz w:val="24"/>
          <w:szCs w:val="24"/>
        </w:rPr>
        <w:t xml:space="preserve">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(Richins and Skalski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39385FD2"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Estimates of overshoot fallback abundance underrepresent the abundance of steelhead that overshot their natal stream</w:t>
      </w:r>
      <w:r w:rsidR="007179D1">
        <w:rPr>
          <w:rFonts w:ascii="Times New Roman" w:hAnsi="Times New Roman"/>
          <w:sz w:val="24"/>
          <w:szCs w:val="24"/>
        </w:rPr>
        <w:t xml:space="preserve"> unless fallback </w:t>
      </w:r>
      <w:r w:rsidR="006A52F4">
        <w:rPr>
          <w:rFonts w:ascii="Times New Roman" w:hAnsi="Times New Roman"/>
          <w:sz w:val="24"/>
          <w:szCs w:val="24"/>
        </w:rPr>
        <w:t>rates</w:t>
      </w:r>
      <w:r w:rsidR="007179D1">
        <w:rPr>
          <w:rFonts w:ascii="Times New Roman" w:hAnsi="Times New Roman"/>
          <w:sz w:val="24"/>
          <w:szCs w:val="24"/>
        </w:rPr>
        <w:t xml:space="preserve"> are 100%</w:t>
      </w:r>
      <w:r>
        <w:rPr>
          <w:rFonts w:ascii="Times New Roman" w:hAnsi="Times New Roman"/>
          <w:sz w:val="24"/>
          <w:szCs w:val="24"/>
        </w:rPr>
        <w:t xml:space="preserve"> (Richins and Skalski 2018). </w:t>
      </w:r>
      <w:r w:rsidR="00E33BD7">
        <w:rPr>
          <w:rFonts w:ascii="Times New Roman" w:hAnsi="Times New Roman"/>
          <w:sz w:val="24"/>
          <w:szCs w:val="24"/>
        </w:rPr>
        <w:t>While overshoot</w:t>
      </w:r>
      <w:r w:rsidR="00D628FA">
        <w:rPr>
          <w:rFonts w:ascii="Times New Roman" w:hAnsi="Times New Roman"/>
          <w:sz w:val="24"/>
          <w:szCs w:val="24"/>
        </w:rPr>
        <w:t xml:space="preserve"> return rates represent the component of overshoot fish</w:t>
      </w:r>
      <w:r w:rsidR="00240883">
        <w:rPr>
          <w:rFonts w:ascii="Times New Roman" w:hAnsi="Times New Roman"/>
          <w:sz w:val="24"/>
          <w:szCs w:val="24"/>
        </w:rPr>
        <w:t xml:space="preserve"> that returne</w:t>
      </w:r>
      <w:r w:rsidR="00195D6B">
        <w:rPr>
          <w:rFonts w:ascii="Times New Roman" w:hAnsi="Times New Roman"/>
          <w:sz w:val="24"/>
          <w:szCs w:val="24"/>
        </w:rPr>
        <w:t xml:space="preserve">d to their natal </w:t>
      </w:r>
      <w:r w:rsidR="00F63EB4">
        <w:rPr>
          <w:rFonts w:ascii="Times New Roman" w:hAnsi="Times New Roman"/>
          <w:sz w:val="24"/>
          <w:szCs w:val="24"/>
        </w:rPr>
        <w:t>stream</w:t>
      </w:r>
      <w:r w:rsidR="006E2312">
        <w:rPr>
          <w:rFonts w:ascii="Times New Roman" w:hAnsi="Times New Roman"/>
          <w:sz w:val="24"/>
          <w:szCs w:val="24"/>
        </w:rPr>
        <w:t>,</w:t>
      </w:r>
      <w:r w:rsidR="00EF7053">
        <w:rPr>
          <w:rFonts w:ascii="Times New Roman" w:hAnsi="Times New Roman"/>
          <w:sz w:val="24"/>
          <w:szCs w:val="24"/>
        </w:rPr>
        <w:t xml:space="preserve"> </w:t>
      </w:r>
      <w:r>
        <w:rPr>
          <w:rFonts w:ascii="Times New Roman" w:hAnsi="Times New Roman"/>
          <w:sz w:val="24"/>
          <w:szCs w:val="24"/>
        </w:rPr>
        <w:t>estimates of</w:t>
      </w:r>
      <w:r w:rsidR="001F523C">
        <w:rPr>
          <w:rFonts w:ascii="Times New Roman" w:hAnsi="Times New Roman"/>
          <w:sz w:val="24"/>
          <w:szCs w:val="24"/>
        </w:rPr>
        <w:t xml:space="preserve"> adult </w:t>
      </w:r>
      <w:r>
        <w:rPr>
          <w:rFonts w:ascii="Times New Roman" w:hAnsi="Times New Roman"/>
          <w:sz w:val="24"/>
          <w:szCs w:val="24"/>
        </w:rPr>
        <w:t xml:space="preserve">abundance based solely on returns to the natal stream or subbasin </w:t>
      </w:r>
      <w:r w:rsidR="00EF7053">
        <w:rPr>
          <w:rFonts w:ascii="Times New Roman" w:hAnsi="Times New Roman"/>
          <w:sz w:val="24"/>
          <w:szCs w:val="24"/>
        </w:rPr>
        <w:t xml:space="preserve">would </w:t>
      </w:r>
      <w:r>
        <w:rPr>
          <w:rFonts w:ascii="Times New Roman" w:hAnsi="Times New Roman"/>
          <w:sz w:val="24"/>
          <w:szCs w:val="24"/>
        </w:rPr>
        <w:t xml:space="preserve">be </w:t>
      </w:r>
      <w:r w:rsidR="00690747">
        <w:rPr>
          <w:rFonts w:ascii="Times New Roman" w:hAnsi="Times New Roman"/>
          <w:sz w:val="24"/>
          <w:szCs w:val="24"/>
        </w:rPr>
        <w:t>negatively biased</w:t>
      </w:r>
      <w:r w:rsidR="00317CFE">
        <w:rPr>
          <w:rFonts w:ascii="Times New Roman" w:hAnsi="Times New Roman"/>
          <w:sz w:val="24"/>
          <w:szCs w:val="24"/>
        </w:rPr>
        <w:t xml:space="preserve"> compared to populations that don’t exhibit overshooting behavior</w:t>
      </w:r>
      <w:r>
        <w:rPr>
          <w:rFonts w:ascii="Times New Roman" w:hAnsi="Times New Roman"/>
          <w:sz w:val="24"/>
          <w:szCs w:val="24"/>
        </w:rPr>
        <w:t xml:space="preserve">. </w:t>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w:t>
      </w:r>
      <w:r w:rsidR="0005508E">
        <w:rPr>
          <w:rFonts w:ascii="Times New Roman" w:hAnsi="Times New Roman"/>
          <w:sz w:val="24"/>
          <w:szCs w:val="24"/>
        </w:rPr>
        <w:t>return</w:t>
      </w:r>
      <w:r w:rsidR="00A27544">
        <w:rPr>
          <w:rFonts w:ascii="Times New Roman" w:hAnsi="Times New Roman"/>
          <w:sz w:val="24"/>
          <w:szCs w:val="24"/>
        </w:rPr>
        <w:t xml:space="preserve">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w:t>
      </w:r>
      <w:r w:rsidR="008276A2">
        <w:rPr>
          <w:rFonts w:ascii="Times New Roman" w:hAnsi="Times New Roman"/>
          <w:sz w:val="24"/>
          <w:szCs w:val="24"/>
        </w:rPr>
        <w:t xml:space="preserve">temporarily </w:t>
      </w:r>
      <w:r w:rsidR="00C100AA">
        <w:rPr>
          <w:rFonts w:ascii="Times New Roman" w:hAnsi="Times New Roman"/>
          <w:sz w:val="24"/>
          <w:szCs w:val="24"/>
        </w:rPr>
        <w:t xml:space="preserve">using </w:t>
      </w:r>
      <w:r w:rsidR="00A360AF">
        <w:rPr>
          <w:rFonts w:ascii="Times New Roman" w:hAnsi="Times New Roman"/>
          <w:sz w:val="24"/>
          <w:szCs w:val="24"/>
        </w:rPr>
        <w:t xml:space="preserve">downstream </w:t>
      </w:r>
      <w:r w:rsidR="00C100AA">
        <w:rPr>
          <w:rFonts w:ascii="Times New Roman" w:hAnsi="Times New Roman"/>
          <w:sz w:val="24"/>
          <w:szCs w:val="24"/>
        </w:rPr>
        <w:t xml:space="preserve">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w:t>
      </w:r>
      <w:r w:rsidR="00CB4D37">
        <w:rPr>
          <w:rFonts w:ascii="Times New Roman" w:hAnsi="Times New Roman"/>
          <w:sz w:val="24"/>
          <w:szCs w:val="24"/>
        </w:rPr>
        <w:t xml:space="preserve">upstream </w:t>
      </w:r>
      <w:r w:rsidR="00D10408">
        <w:rPr>
          <w:rFonts w:ascii="Times New Roman" w:hAnsi="Times New Roman"/>
          <w:sz w:val="24"/>
          <w:szCs w:val="24"/>
        </w:rPr>
        <w:t xml:space="preserve">distribution </w:t>
      </w:r>
      <w:r w:rsidR="00BF4FEF">
        <w:rPr>
          <w:rFonts w:ascii="Times New Roman" w:hAnsi="Times New Roman"/>
          <w:sz w:val="24"/>
          <w:szCs w:val="24"/>
        </w:rPr>
        <w:t xml:space="preserve">and </w:t>
      </w:r>
      <w:r w:rsidR="00A36A22">
        <w:rPr>
          <w:rFonts w:ascii="Times New Roman" w:hAnsi="Times New Roman"/>
          <w:sz w:val="24"/>
          <w:szCs w:val="24"/>
        </w:rPr>
        <w:t xml:space="preserve">are subject to </w:t>
      </w:r>
      <w:r w:rsidR="0029402C">
        <w:rPr>
          <w:rFonts w:ascii="Times New Roman" w:hAnsi="Times New Roman"/>
          <w:sz w:val="24"/>
          <w:szCs w:val="24"/>
        </w:rPr>
        <w:t xml:space="preserve">other </w:t>
      </w:r>
      <w:r w:rsidR="00BF4FEF">
        <w:rPr>
          <w:rFonts w:ascii="Times New Roman" w:hAnsi="Times New Roman"/>
          <w:sz w:val="24"/>
          <w:szCs w:val="24"/>
        </w:rPr>
        <w:t xml:space="preserve">mortality </w:t>
      </w:r>
      <w:r w:rsidR="00955D34">
        <w:rPr>
          <w:rFonts w:ascii="Times New Roman" w:hAnsi="Times New Roman"/>
          <w:sz w:val="24"/>
          <w:szCs w:val="24"/>
        </w:rPr>
        <w:t xml:space="preserve">sources </w:t>
      </w:r>
      <w:r w:rsidR="00351C22">
        <w:rPr>
          <w:rFonts w:ascii="Times New Roman" w:hAnsi="Times New Roman"/>
          <w:sz w:val="24"/>
          <w:szCs w:val="24"/>
        </w:rPr>
        <w:t xml:space="preserve">in addition </w:t>
      </w:r>
      <w:r w:rsidR="00102767">
        <w:rPr>
          <w:rFonts w:ascii="Times New Roman" w:hAnsi="Times New Roman"/>
          <w:sz w:val="24"/>
          <w:szCs w:val="24"/>
        </w:rPr>
        <w:t>to</w:t>
      </w:r>
      <w:r w:rsidR="00351C22">
        <w:rPr>
          <w:rFonts w:ascii="Times New Roman" w:hAnsi="Times New Roman"/>
          <w:sz w:val="24"/>
          <w:szCs w:val="24"/>
        </w:rPr>
        <w:t xml:space="preserve"> harvest</w:t>
      </w:r>
      <w:r w:rsidR="00CA7652">
        <w:rPr>
          <w:rFonts w:ascii="Times New Roman" w:hAnsi="Times New Roman"/>
          <w:sz w:val="24"/>
          <w:szCs w:val="24"/>
        </w:rPr>
        <w: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(Richins and Skalski 2018)</w:t>
      </w:r>
      <w:r w:rsidR="00E46F27">
        <w:rPr>
          <w:rFonts w:ascii="Times New Roman" w:hAnsi="Times New Roman"/>
          <w:sz w:val="24"/>
          <w:szCs w:val="24"/>
        </w:rPr>
        <w:t xml:space="preserve"> which </w:t>
      </w:r>
      <w:r w:rsidR="00093BC3">
        <w:rPr>
          <w:rFonts w:ascii="Times New Roman" w:hAnsi="Times New Roman"/>
          <w:sz w:val="24"/>
          <w:szCs w:val="24"/>
        </w:rPr>
        <w:t xml:space="preserve">results </w:t>
      </w:r>
      <w:r w:rsidR="00E46F27">
        <w:rPr>
          <w:rFonts w:ascii="Times New Roman" w:hAnsi="Times New Roman"/>
          <w:sz w:val="24"/>
          <w:szCs w:val="24"/>
        </w:rPr>
        <w:t xml:space="preserve">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turbine passage routes. </w:t>
      </w:r>
      <w:r w:rsidR="0057706C">
        <w:rPr>
          <w:rFonts w:ascii="Times New Roman" w:hAnsi="Times New Roman"/>
          <w:sz w:val="24"/>
          <w:szCs w:val="24"/>
        </w:rPr>
        <w:t>If preferred passage routes are not available</w:t>
      </w:r>
      <w:r w:rsidR="006C2D33">
        <w:rPr>
          <w:rFonts w:ascii="Times New Roman" w:hAnsi="Times New Roman"/>
          <w:sz w:val="24"/>
          <w:szCs w:val="24"/>
        </w:rPr>
        <w:t>,</w:t>
      </w:r>
      <w:r w:rsidR="0057706C">
        <w:rPr>
          <w:rFonts w:ascii="Times New Roman" w:hAnsi="Times New Roman"/>
          <w:sz w:val="24"/>
          <w:szCs w:val="24"/>
        </w:rPr>
        <w:t xml:space="preserve"> steelhead may expend considerable energy searching prior to spawning or may simply spawn in the nearest available </w:t>
      </w:r>
      <w:r w:rsidR="0057706C">
        <w:rPr>
          <w:rFonts w:ascii="Times New Roman" w:hAnsi="Times New Roman"/>
          <w:sz w:val="24"/>
          <w:szCs w:val="24"/>
        </w:rPr>
        <w:lastRenderedPageBreak/>
        <w:t xml:space="preserve">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w:t>
      </w:r>
      <w:r w:rsidR="00544BB8">
        <w:rPr>
          <w:rFonts w:ascii="Times New Roman" w:hAnsi="Times New Roman"/>
          <w:sz w:val="24"/>
          <w:szCs w:val="24"/>
        </w:rPr>
        <w:t xml:space="preserve">their natal </w:t>
      </w:r>
      <w:r w:rsidR="003925A5">
        <w:rPr>
          <w:rFonts w:ascii="Times New Roman" w:hAnsi="Times New Roman"/>
          <w:sz w:val="24"/>
          <w:szCs w:val="24"/>
        </w:rPr>
        <w:t>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w:t>
      </w:r>
      <w:r w:rsidR="00383B40">
        <w:rPr>
          <w:rFonts w:ascii="Times New Roman" w:hAnsi="Times New Roman"/>
          <w:sz w:val="24"/>
          <w:szCs w:val="24"/>
        </w:rPr>
        <w:t>(</w:t>
      </w:r>
      <w:r w:rsidR="009063D2">
        <w:rPr>
          <w:rFonts w:ascii="Times New Roman" w:hAnsi="Times New Roman"/>
          <w:sz w:val="24"/>
          <w:szCs w:val="24"/>
        </w:rPr>
        <w:t>i.e</w:t>
      </w:r>
      <w:r w:rsidR="00383B40">
        <w:rPr>
          <w:rFonts w:ascii="Times New Roman" w:hAnsi="Times New Roman"/>
          <w:sz w:val="24"/>
          <w:szCs w:val="24"/>
        </w:rPr>
        <w:t xml:space="preserve">., </w:t>
      </w:r>
      <w:r w:rsidR="004A3D07">
        <w:rPr>
          <w:rFonts w:ascii="Times New Roman" w:hAnsi="Times New Roman"/>
          <w:sz w:val="24"/>
          <w:szCs w:val="24"/>
        </w:rPr>
        <w:t>introgression</w:t>
      </w:r>
      <w:r w:rsidR="00383B40">
        <w:rPr>
          <w:rFonts w:ascii="Times New Roman" w:hAnsi="Times New Roman"/>
          <w:sz w:val="24"/>
          <w:szCs w:val="24"/>
        </w:rPr>
        <w:t xml:space="preserve">) </w:t>
      </w:r>
      <w:r w:rsidR="003925A5">
        <w:rPr>
          <w:rFonts w:ascii="Times New Roman" w:hAnsi="Times New Roman"/>
          <w:sz w:val="24"/>
          <w:szCs w:val="24"/>
        </w:rPr>
        <w:t xml:space="preserve">on </w:t>
      </w:r>
      <w:r w:rsidR="00B10994">
        <w:rPr>
          <w:rFonts w:ascii="Times New Roman" w:hAnsi="Times New Roman"/>
          <w:sz w:val="24"/>
          <w:szCs w:val="24"/>
        </w:rPr>
        <w:t xml:space="preserve">upstream </w:t>
      </w:r>
      <w:r w:rsidR="003925A5">
        <w:rPr>
          <w:rFonts w:ascii="Times New Roman" w:hAnsi="Times New Roman"/>
          <w:sz w:val="24"/>
          <w:szCs w:val="24"/>
        </w:rPr>
        <w:t>population</w:t>
      </w:r>
      <w:r w:rsidR="00B10994">
        <w:rPr>
          <w:rFonts w:ascii="Times New Roman" w:hAnsi="Times New Roman"/>
          <w:sz w:val="24"/>
          <w:szCs w:val="24"/>
        </w:rPr>
        <w:t>s</w:t>
      </w:r>
      <w:r w:rsidR="003925A5">
        <w:rPr>
          <w:rFonts w:ascii="Times New Roman" w:hAnsi="Times New Roman"/>
          <w:sz w:val="24"/>
          <w:szCs w:val="24"/>
        </w:rPr>
        <w:t xml:space="preserve">.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w:t>
      </w:r>
      <w:r w:rsidR="000466CB">
        <w:rPr>
          <w:rFonts w:ascii="Times New Roman" w:hAnsi="Times New Roman"/>
          <w:sz w:val="24"/>
          <w:szCs w:val="24"/>
        </w:rPr>
        <w:t xml:space="preserve">in non-natal populations </w:t>
      </w:r>
      <w:r w:rsidR="00226E4E">
        <w:rPr>
          <w:rFonts w:ascii="Times New Roman" w:hAnsi="Times New Roman"/>
          <w:sz w:val="24"/>
          <w:szCs w:val="24"/>
        </w:rPr>
        <w:t xml:space="preserve">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w:t>
      </w:r>
      <w:r w:rsidR="000466CB">
        <w:rPr>
          <w:rFonts w:ascii="Times New Roman" w:hAnsi="Times New Roman"/>
          <w:sz w:val="24"/>
          <w:szCs w:val="24"/>
        </w:rPr>
        <w:t xml:space="preserve">those </w:t>
      </w:r>
      <w:r w:rsidR="00316DC1">
        <w:rPr>
          <w:rFonts w:ascii="Times New Roman" w:hAnsi="Times New Roman"/>
          <w:sz w:val="24"/>
          <w:szCs w:val="24"/>
        </w:rPr>
        <w:t>populations</w:t>
      </w:r>
      <w:r w:rsidR="00697F15">
        <w:rPr>
          <w:rFonts w:ascii="Times New Roman" w:hAnsi="Times New Roman"/>
          <w:sz w:val="24"/>
          <w:szCs w:val="24"/>
        </w:rPr>
        <w:t>.</w:t>
      </w:r>
      <w:r w:rsidR="00316DC1">
        <w:rPr>
          <w:rFonts w:ascii="Times New Roman" w:hAnsi="Times New Roman"/>
          <w:sz w:val="24"/>
          <w:szCs w:val="24"/>
        </w:rPr>
        <w:t xml:space="preserve">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2) </w:t>
      </w:r>
      <w:r w:rsidR="00A7594D">
        <w:rPr>
          <w:rFonts w:ascii="Times New Roman" w:hAnsi="Times New Roman"/>
          <w:sz w:val="24"/>
          <w:szCs w:val="24"/>
        </w:rPr>
        <w:t>compare</w:t>
      </w:r>
      <w:r w:rsidR="003925A5">
        <w:rPr>
          <w:rFonts w:ascii="Times New Roman" w:hAnsi="Times New Roman"/>
          <w:sz w:val="24"/>
          <w:szCs w:val="24"/>
        </w:rPr>
        <w:t xml:space="preserve"> migration patterns</w:t>
      </w:r>
      <w:r w:rsidR="003D2C75">
        <w:rPr>
          <w:rFonts w:ascii="Times New Roman" w:hAnsi="Times New Roman"/>
          <w:sz w:val="24"/>
          <w:szCs w:val="24"/>
        </w:rPr>
        <w:t xml:space="preserve"> and timing of </w:t>
      </w:r>
      <w:r w:rsidR="00AF1A03">
        <w:rPr>
          <w:rFonts w:ascii="Times New Roman" w:hAnsi="Times New Roman"/>
          <w:sz w:val="24"/>
          <w:szCs w:val="24"/>
        </w:rPr>
        <w:t xml:space="preserve">non-overshoot and overshoot </w:t>
      </w:r>
      <w:r w:rsidR="003925A5">
        <w:rPr>
          <w:rFonts w:ascii="Times New Roman" w:hAnsi="Times New Roman"/>
          <w:sz w:val="24"/>
          <w:szCs w:val="24"/>
        </w:rPr>
        <w:t xml:space="preserve">steelhead and 3) estimate the </w:t>
      </w:r>
      <w:r w:rsidR="00680468">
        <w:rPr>
          <w:rFonts w:ascii="Times New Roman" w:hAnsi="Times New Roman"/>
          <w:sz w:val="24"/>
          <w:szCs w:val="24"/>
        </w:rPr>
        <w:t xml:space="preserve">overall </w:t>
      </w:r>
      <w:r w:rsidR="00127228">
        <w:rPr>
          <w:rFonts w:ascii="Times New Roman" w:hAnsi="Times New Roman"/>
          <w:sz w:val="24"/>
          <w:szCs w:val="24"/>
        </w:rPr>
        <w:t>overshoot return rate</w:t>
      </w:r>
      <w:r w:rsidR="000A57E7">
        <w:rPr>
          <w:rFonts w:ascii="Times New Roman" w:hAnsi="Times New Roman"/>
          <w:sz w:val="24"/>
          <w:szCs w:val="24"/>
        </w:rPr>
        <w:t xml:space="preserve"> for </w:t>
      </w:r>
      <w:r w:rsidR="003925A5">
        <w:rPr>
          <w:rFonts w:ascii="Times New Roman" w:hAnsi="Times New Roman"/>
          <w:sz w:val="24"/>
          <w:szCs w:val="24"/>
        </w:rPr>
        <w:t xml:space="preserve">steelhead </w:t>
      </w:r>
      <w:r w:rsidR="00AD541C">
        <w:rPr>
          <w:rFonts w:ascii="Times New Roman" w:hAnsi="Times New Roman"/>
          <w:sz w:val="24"/>
          <w:szCs w:val="24"/>
        </w:rPr>
        <w:t xml:space="preserve">at </w:t>
      </w:r>
      <w:r w:rsidR="003925A5">
        <w:rPr>
          <w:rFonts w:ascii="Times New Roman" w:hAnsi="Times New Roman"/>
          <w:sz w:val="24"/>
          <w:szCs w:val="24"/>
        </w:rPr>
        <w:t>Priest Rapids Dam</w:t>
      </w:r>
      <w:r w:rsidR="000A6211">
        <w:rPr>
          <w:rFonts w:ascii="Times New Roman" w:hAnsi="Times New Roman"/>
          <w:sz w:val="24"/>
          <w:szCs w:val="24"/>
        </w:rPr>
        <w:t xml:space="preserve"> and</w:t>
      </w:r>
      <w:r w:rsidR="00F70EEF">
        <w:rPr>
          <w:rFonts w:ascii="Times New Roman" w:hAnsi="Times New Roman"/>
          <w:sz w:val="24"/>
          <w:szCs w:val="24"/>
        </w:rPr>
        <w:t xml:space="preserve"> </w:t>
      </w:r>
      <w:r w:rsidR="00AD541C">
        <w:rPr>
          <w:rFonts w:ascii="Times New Roman" w:hAnsi="Times New Roman"/>
          <w:sz w:val="24"/>
          <w:szCs w:val="24"/>
        </w:rPr>
        <w:t xml:space="preserve">examine the relationship between overshoot return rate and </w:t>
      </w:r>
      <w:r w:rsidR="008436E0">
        <w:rPr>
          <w:rFonts w:ascii="Times New Roman" w:hAnsi="Times New Roman"/>
          <w:sz w:val="24"/>
          <w:szCs w:val="24"/>
        </w:rPr>
        <w:t xml:space="preserve">the number of dams </w:t>
      </w:r>
      <w:r w:rsidR="00D5058D">
        <w:rPr>
          <w:rFonts w:ascii="Times New Roman" w:hAnsi="Times New Roman"/>
          <w:sz w:val="24"/>
          <w:szCs w:val="24"/>
        </w:rPr>
        <w:t>steelhead overshot</w:t>
      </w:r>
      <w:r w:rsidR="003925A5">
        <w:rPr>
          <w:rFonts w:ascii="Times New Roman" w:hAnsi="Times New Roman"/>
          <w:sz w:val="24"/>
          <w:szCs w:val="24"/>
        </w:rPr>
        <w:t xml:space="preserve">.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2DC005F0" w:rsidR="002A50F4" w:rsidRPr="0084434E" w:rsidRDefault="0084434E" w:rsidP="003E73EB">
      <w:pPr>
        <w:spacing w:after="0" w:line="480" w:lineRule="auto"/>
        <w:rPr>
          <w:rFonts w:ascii="Times New Roman" w:hAnsi="Times New Roman"/>
          <w:sz w:val="24"/>
          <w:szCs w:val="24"/>
        </w:rPr>
      </w:pPr>
      <w:r w:rsidRPr="0084434E">
        <w:rPr>
          <w:rFonts w:ascii="Times New Roman" w:hAnsi="Times New Roman"/>
          <w:sz w:val="24"/>
          <w:szCs w:val="24"/>
        </w:rPr>
        <w:t>&lt;A&gt;</w:t>
      </w:r>
      <w:r w:rsidR="00F926E3" w:rsidRPr="0084434E">
        <w:rPr>
          <w:rFonts w:ascii="Times New Roman" w:hAnsi="Times New Roman"/>
          <w:sz w:val="24"/>
          <w:szCs w:val="24"/>
        </w:rPr>
        <w:t>M</w:t>
      </w:r>
      <w:r w:rsidR="00E33BD7" w:rsidRPr="0084434E">
        <w:rPr>
          <w:rFonts w:ascii="Times New Roman" w:hAnsi="Times New Roman"/>
          <w:sz w:val="24"/>
          <w:szCs w:val="24"/>
        </w:rPr>
        <w:t>ethods</w:t>
      </w:r>
    </w:p>
    <w:p w14:paraId="7A90D5D6" w14:textId="428E26C7" w:rsidR="002C7906" w:rsidRPr="00B5711B" w:rsidRDefault="002C7906" w:rsidP="003E73EB">
      <w:pPr>
        <w:spacing w:after="0" w:line="480" w:lineRule="auto"/>
        <w:ind w:firstLine="360"/>
        <w:rPr>
          <w:rFonts w:ascii="Times New Roman" w:hAnsi="Times New Roman"/>
          <w:sz w:val="24"/>
          <w:szCs w:val="24"/>
        </w:rPr>
      </w:pPr>
      <w:r w:rsidRPr="00B5711B">
        <w:rPr>
          <w:rFonts w:ascii="Times New Roman" w:hAnsi="Times New Roman"/>
          <w:i/>
          <w:sz w:val="24"/>
          <w:szCs w:val="24"/>
        </w:rPr>
        <w:t>Study area</w:t>
      </w:r>
      <w:r w:rsidRPr="00B5711B">
        <w:rPr>
          <w:rFonts w:ascii="Times New Roman" w:hAnsi="Times New Roman"/>
          <w:sz w:val="24"/>
          <w:szCs w:val="24"/>
        </w:rPr>
        <w:t>.–The Upper Columbia River (UCR) steelhead Distinct Population Segment (DPS) is comprised of four steelhead populations and extends upstream from the confluence of the Yakima River to the border with Canada</w:t>
      </w:r>
      <w:r w:rsidR="00874B55">
        <w:rPr>
          <w:rFonts w:ascii="Times New Roman" w:hAnsi="Times New Roman"/>
          <w:sz w:val="24"/>
          <w:szCs w:val="24"/>
        </w:rPr>
        <w:t xml:space="preserve"> (Figure 1)</w:t>
      </w:r>
      <w:r w:rsidRPr="00B5711B">
        <w:rPr>
          <w:rFonts w:ascii="Times New Roman" w:hAnsi="Times New Roman"/>
          <w:sz w:val="24"/>
          <w:szCs w:val="24"/>
        </w:rPr>
        <w:t xml:space="preserve">. </w:t>
      </w:r>
      <w:r w:rsidR="008E66A4">
        <w:rPr>
          <w:rFonts w:ascii="Times New Roman" w:hAnsi="Times New Roman"/>
          <w:sz w:val="24"/>
          <w:szCs w:val="24"/>
        </w:rPr>
        <w:t>Chief</w:t>
      </w:r>
      <w:r w:rsidR="00B04DF6">
        <w:rPr>
          <w:rFonts w:ascii="Times New Roman" w:hAnsi="Times New Roman"/>
          <w:sz w:val="24"/>
          <w:szCs w:val="24"/>
        </w:rPr>
        <w:t xml:space="preserve"> </w:t>
      </w:r>
      <w:r w:rsidR="008E66A4">
        <w:rPr>
          <w:rFonts w:ascii="Times New Roman" w:hAnsi="Times New Roman"/>
          <w:sz w:val="24"/>
          <w:szCs w:val="24"/>
        </w:rPr>
        <w:t>Joseph</w:t>
      </w:r>
      <w:r w:rsidR="00B04DF6">
        <w:rPr>
          <w:rFonts w:ascii="Times New Roman" w:hAnsi="Times New Roman"/>
          <w:sz w:val="24"/>
          <w:szCs w:val="24"/>
        </w:rPr>
        <w:t xml:space="preserve"> Dam was built with</w:t>
      </w:r>
      <w:r w:rsidR="003F311E">
        <w:rPr>
          <w:rFonts w:ascii="Times New Roman" w:hAnsi="Times New Roman"/>
          <w:sz w:val="24"/>
          <w:szCs w:val="24"/>
        </w:rPr>
        <w:t>out</w:t>
      </w:r>
      <w:r w:rsidR="00B04DF6">
        <w:rPr>
          <w:rFonts w:ascii="Times New Roman" w:hAnsi="Times New Roman"/>
          <w:sz w:val="24"/>
          <w:szCs w:val="24"/>
        </w:rPr>
        <w:t xml:space="preserve"> </w:t>
      </w:r>
      <w:r w:rsidR="008E66A4">
        <w:rPr>
          <w:rFonts w:ascii="Times New Roman" w:hAnsi="Times New Roman"/>
          <w:sz w:val="24"/>
          <w:szCs w:val="24"/>
        </w:rPr>
        <w:t>fish ladders,</w:t>
      </w:r>
      <w:r w:rsidR="002A5847">
        <w:rPr>
          <w:rFonts w:ascii="Times New Roman" w:hAnsi="Times New Roman"/>
          <w:sz w:val="24"/>
          <w:szCs w:val="24"/>
        </w:rPr>
        <w:t xml:space="preserve"> </w:t>
      </w:r>
      <w:r w:rsidR="008E66A4">
        <w:rPr>
          <w:rFonts w:ascii="Times New Roman" w:hAnsi="Times New Roman"/>
          <w:sz w:val="24"/>
          <w:szCs w:val="24"/>
        </w:rPr>
        <w:t xml:space="preserve">but </w:t>
      </w:r>
      <w:r w:rsidR="002A5847">
        <w:rPr>
          <w:rFonts w:ascii="Times New Roman" w:hAnsi="Times New Roman"/>
          <w:sz w:val="24"/>
          <w:szCs w:val="24"/>
        </w:rPr>
        <w:t>fish ladder</w:t>
      </w:r>
      <w:r w:rsidR="002D492E">
        <w:rPr>
          <w:rFonts w:ascii="Times New Roman" w:hAnsi="Times New Roman"/>
          <w:sz w:val="24"/>
          <w:szCs w:val="24"/>
        </w:rPr>
        <w:t xml:space="preserve">s </w:t>
      </w:r>
      <w:del w:id="12" w:author="Garrity, Michael D (DFW)" w:date="2020-10-07T16:25:00Z">
        <w:r w:rsidR="002D492E" w:rsidDel="004027F0">
          <w:rPr>
            <w:rFonts w:ascii="Times New Roman" w:hAnsi="Times New Roman"/>
            <w:sz w:val="24"/>
            <w:szCs w:val="24"/>
          </w:rPr>
          <w:delText>in</w:delText>
        </w:r>
        <w:r w:rsidR="002A5847" w:rsidDel="004027F0">
          <w:rPr>
            <w:rFonts w:ascii="Times New Roman" w:hAnsi="Times New Roman"/>
            <w:sz w:val="24"/>
            <w:szCs w:val="24"/>
          </w:rPr>
          <w:delText xml:space="preserve"> </w:delText>
        </w:r>
      </w:del>
      <w:ins w:id="13" w:author="Garrity, Michael D (DFW)" w:date="2020-10-07T16:25:00Z">
        <w:r w:rsidR="004027F0">
          <w:rPr>
            <w:rFonts w:ascii="Times New Roman" w:hAnsi="Times New Roman"/>
            <w:sz w:val="24"/>
            <w:szCs w:val="24"/>
          </w:rPr>
          <w:t xml:space="preserve">at </w:t>
        </w:r>
      </w:ins>
      <w:del w:id="14" w:author="Garrity, Michael D (DFW)" w:date="2020-10-07T16:25:00Z">
        <w:r w:rsidR="002A5847" w:rsidDel="004027F0">
          <w:rPr>
            <w:rFonts w:ascii="Times New Roman" w:hAnsi="Times New Roman"/>
            <w:sz w:val="24"/>
            <w:szCs w:val="24"/>
          </w:rPr>
          <w:delText xml:space="preserve">all downstream </w:delText>
        </w:r>
      </w:del>
      <w:r w:rsidR="002A5847">
        <w:rPr>
          <w:rFonts w:ascii="Times New Roman" w:hAnsi="Times New Roman"/>
          <w:sz w:val="24"/>
          <w:szCs w:val="24"/>
        </w:rPr>
        <w:t>dams</w:t>
      </w:r>
      <w:r w:rsidR="003F311E">
        <w:rPr>
          <w:rFonts w:ascii="Times New Roman" w:hAnsi="Times New Roman"/>
          <w:sz w:val="24"/>
          <w:szCs w:val="24"/>
        </w:rPr>
        <w:t xml:space="preserve"> </w:t>
      </w:r>
      <w:ins w:id="15" w:author="Garrity, Michael D (DFW)" w:date="2020-10-07T16:25:00Z">
        <w:r w:rsidR="004027F0">
          <w:rPr>
            <w:rFonts w:ascii="Times New Roman" w:hAnsi="Times New Roman"/>
            <w:sz w:val="24"/>
            <w:szCs w:val="24"/>
          </w:rPr>
          <w:t>downstream of Chief Joseph</w:t>
        </w:r>
      </w:ins>
      <w:del w:id="16" w:author="Garrity, Michael D (DFW)" w:date="2020-10-07T16:26:00Z">
        <w:r w:rsidR="003F311E" w:rsidDel="004027F0">
          <w:rPr>
            <w:rFonts w:ascii="Times New Roman" w:hAnsi="Times New Roman"/>
            <w:sz w:val="24"/>
            <w:szCs w:val="24"/>
          </w:rPr>
          <w:delText>also</w:delText>
        </w:r>
      </w:del>
      <w:r w:rsidR="003F311E">
        <w:rPr>
          <w:rFonts w:ascii="Times New Roman" w:hAnsi="Times New Roman"/>
          <w:sz w:val="24"/>
          <w:szCs w:val="24"/>
        </w:rPr>
        <w:t xml:space="preserve"> </w:t>
      </w:r>
      <w:r w:rsidR="008839B8">
        <w:rPr>
          <w:rFonts w:ascii="Times New Roman" w:hAnsi="Times New Roman"/>
          <w:sz w:val="24"/>
          <w:szCs w:val="24"/>
        </w:rPr>
        <w:t>possess</w:t>
      </w:r>
      <w:r w:rsidR="004E347D">
        <w:rPr>
          <w:rFonts w:ascii="Times New Roman" w:hAnsi="Times New Roman"/>
          <w:sz w:val="24"/>
          <w:szCs w:val="24"/>
        </w:rPr>
        <w:t xml:space="preserve"> equipment to detect passive integrated transponder (PIT) tags</w:t>
      </w:r>
      <w:r w:rsidR="004568FF">
        <w:rPr>
          <w:rFonts w:ascii="Times New Roman" w:hAnsi="Times New Roman"/>
          <w:sz w:val="24"/>
          <w:szCs w:val="24"/>
        </w:rPr>
        <w:t>, except Wanapum Dam</w:t>
      </w:r>
      <w:r w:rsidR="008839B8">
        <w:rPr>
          <w:rFonts w:ascii="Times New Roman" w:hAnsi="Times New Roman"/>
          <w:sz w:val="24"/>
          <w:szCs w:val="24"/>
        </w:rPr>
        <w:t xml:space="preserve">. </w:t>
      </w:r>
      <w:r w:rsidRPr="00B5711B">
        <w:rPr>
          <w:rFonts w:ascii="Times New Roman" w:hAnsi="Times New Roman"/>
          <w:sz w:val="24"/>
          <w:szCs w:val="24"/>
        </w:rPr>
        <w:t xml:space="preserve">Steelhead status and trend monitoring for this DPS has been occurring at Priest Rapids Dam since 1986 (Brown 1995). </w:t>
      </w:r>
      <w:r w:rsidR="00B654F1">
        <w:rPr>
          <w:rFonts w:ascii="Times New Roman" w:hAnsi="Times New Roman"/>
          <w:sz w:val="24"/>
          <w:szCs w:val="24"/>
        </w:rPr>
        <w:t xml:space="preserve"> </w:t>
      </w:r>
      <w:r w:rsidR="00FB0452">
        <w:rPr>
          <w:rFonts w:ascii="Times New Roman" w:hAnsi="Times New Roman"/>
          <w:sz w:val="24"/>
          <w:szCs w:val="24"/>
        </w:rPr>
        <w:t xml:space="preserve">The Middle Columbia River (MCR) DPS </w:t>
      </w:r>
      <w:r w:rsidR="002D7166">
        <w:rPr>
          <w:rFonts w:ascii="Times New Roman" w:hAnsi="Times New Roman"/>
          <w:sz w:val="24"/>
          <w:szCs w:val="24"/>
        </w:rPr>
        <w:t>comprise</w:t>
      </w:r>
      <w:r w:rsidR="00F419C1">
        <w:rPr>
          <w:rFonts w:ascii="Times New Roman" w:hAnsi="Times New Roman"/>
          <w:sz w:val="24"/>
          <w:szCs w:val="24"/>
        </w:rPr>
        <w:t>s</w:t>
      </w:r>
      <w:r w:rsidR="002D7166">
        <w:rPr>
          <w:rFonts w:ascii="Times New Roman" w:hAnsi="Times New Roman"/>
          <w:sz w:val="24"/>
          <w:szCs w:val="24"/>
        </w:rPr>
        <w:t xml:space="preserve"> 17 extant </w:t>
      </w:r>
      <w:r w:rsidR="00FC0E63">
        <w:rPr>
          <w:rFonts w:ascii="Times New Roman" w:hAnsi="Times New Roman"/>
          <w:sz w:val="24"/>
          <w:szCs w:val="24"/>
        </w:rPr>
        <w:t>steelhead</w:t>
      </w:r>
      <w:r w:rsidR="002D7166">
        <w:rPr>
          <w:rFonts w:ascii="Times New Roman" w:hAnsi="Times New Roman"/>
          <w:sz w:val="24"/>
          <w:szCs w:val="24"/>
        </w:rPr>
        <w:t xml:space="preserve"> populations </w:t>
      </w:r>
      <w:r w:rsidR="00FC0E63">
        <w:rPr>
          <w:rFonts w:ascii="Times New Roman" w:hAnsi="Times New Roman"/>
          <w:sz w:val="24"/>
          <w:szCs w:val="24"/>
        </w:rPr>
        <w:t xml:space="preserve">and </w:t>
      </w:r>
      <w:r w:rsidR="00413444">
        <w:rPr>
          <w:rFonts w:ascii="Times New Roman" w:hAnsi="Times New Roman"/>
          <w:sz w:val="24"/>
          <w:szCs w:val="24"/>
        </w:rPr>
        <w:t>extends downstream f</w:t>
      </w:r>
      <w:r w:rsidR="00DC2C0C">
        <w:rPr>
          <w:rFonts w:ascii="Times New Roman" w:hAnsi="Times New Roman"/>
          <w:sz w:val="24"/>
          <w:szCs w:val="24"/>
        </w:rPr>
        <w:t>rom</w:t>
      </w:r>
      <w:r w:rsidR="00413444">
        <w:rPr>
          <w:rFonts w:ascii="Times New Roman" w:hAnsi="Times New Roman"/>
          <w:sz w:val="24"/>
          <w:szCs w:val="24"/>
        </w:rPr>
        <w:t xml:space="preserve"> the Yakima River to </w:t>
      </w:r>
      <w:r w:rsidR="00D5697E">
        <w:rPr>
          <w:rFonts w:ascii="Times New Roman" w:hAnsi="Times New Roman"/>
          <w:sz w:val="24"/>
          <w:szCs w:val="24"/>
        </w:rPr>
        <w:t xml:space="preserve">the White Salmon River, WA and </w:t>
      </w:r>
      <w:r w:rsidR="00C9660B">
        <w:rPr>
          <w:rFonts w:ascii="Times New Roman" w:hAnsi="Times New Roman"/>
          <w:sz w:val="24"/>
          <w:szCs w:val="24"/>
        </w:rPr>
        <w:t>Fifteen</w:t>
      </w:r>
      <w:r w:rsidR="00D5697E">
        <w:rPr>
          <w:rFonts w:ascii="Times New Roman" w:hAnsi="Times New Roman"/>
          <w:sz w:val="24"/>
          <w:szCs w:val="24"/>
        </w:rPr>
        <w:t xml:space="preserve"> Mi</w:t>
      </w:r>
      <w:r w:rsidR="00C9660B">
        <w:rPr>
          <w:rFonts w:ascii="Times New Roman" w:hAnsi="Times New Roman"/>
          <w:sz w:val="24"/>
          <w:szCs w:val="24"/>
        </w:rPr>
        <w:t>l</w:t>
      </w:r>
      <w:r w:rsidR="00D5697E">
        <w:rPr>
          <w:rFonts w:ascii="Times New Roman" w:hAnsi="Times New Roman"/>
          <w:sz w:val="24"/>
          <w:szCs w:val="24"/>
        </w:rPr>
        <w:t xml:space="preserve">e </w:t>
      </w:r>
      <w:r w:rsidR="00C9660B">
        <w:rPr>
          <w:rFonts w:ascii="Times New Roman" w:hAnsi="Times New Roman"/>
          <w:sz w:val="24"/>
          <w:szCs w:val="24"/>
        </w:rPr>
        <w:t xml:space="preserve">Creek, OR.  </w:t>
      </w:r>
      <w:r w:rsidR="00287452">
        <w:rPr>
          <w:rFonts w:ascii="Times New Roman" w:hAnsi="Times New Roman"/>
          <w:sz w:val="24"/>
          <w:szCs w:val="24"/>
        </w:rPr>
        <w:t xml:space="preserve">The Snake River </w:t>
      </w:r>
      <w:r w:rsidR="00FE2EBF">
        <w:rPr>
          <w:rFonts w:ascii="Times New Roman" w:hAnsi="Times New Roman"/>
          <w:sz w:val="24"/>
          <w:szCs w:val="24"/>
        </w:rPr>
        <w:t>(SR) DPS includ</w:t>
      </w:r>
      <w:r w:rsidR="00C40CDC">
        <w:rPr>
          <w:rFonts w:ascii="Times New Roman" w:hAnsi="Times New Roman"/>
          <w:sz w:val="24"/>
          <w:szCs w:val="24"/>
        </w:rPr>
        <w:t xml:space="preserve">es 24 extant steelhead populations </w:t>
      </w:r>
      <w:r w:rsidR="000B6A31">
        <w:rPr>
          <w:rFonts w:ascii="Times New Roman" w:hAnsi="Times New Roman"/>
          <w:sz w:val="24"/>
          <w:szCs w:val="24"/>
        </w:rPr>
        <w:t xml:space="preserve">that spawn below </w:t>
      </w:r>
      <w:r w:rsidR="00A95F00">
        <w:rPr>
          <w:rFonts w:ascii="Times New Roman" w:hAnsi="Times New Roman"/>
          <w:sz w:val="24"/>
          <w:szCs w:val="24"/>
        </w:rPr>
        <w:t xml:space="preserve">all </w:t>
      </w:r>
      <w:r w:rsidR="000B6A31">
        <w:rPr>
          <w:rFonts w:ascii="Times New Roman" w:hAnsi="Times New Roman"/>
          <w:sz w:val="24"/>
          <w:szCs w:val="24"/>
        </w:rPr>
        <w:t xml:space="preserve">natural </w:t>
      </w:r>
      <w:r w:rsidR="003753DB">
        <w:rPr>
          <w:rFonts w:ascii="Times New Roman" w:hAnsi="Times New Roman"/>
          <w:sz w:val="24"/>
          <w:szCs w:val="24"/>
        </w:rPr>
        <w:t>and manmade anadromous fish barriers</w:t>
      </w:r>
      <w:r w:rsidR="00A95F00">
        <w:rPr>
          <w:rFonts w:ascii="Times New Roman" w:hAnsi="Times New Roman"/>
          <w:sz w:val="24"/>
          <w:szCs w:val="24"/>
        </w:rPr>
        <w:t xml:space="preserve"> within </w:t>
      </w:r>
      <w:r w:rsidR="0025184D">
        <w:rPr>
          <w:rFonts w:ascii="Times New Roman" w:hAnsi="Times New Roman"/>
          <w:sz w:val="24"/>
          <w:szCs w:val="24"/>
        </w:rPr>
        <w:t>the Sna</w:t>
      </w:r>
      <w:r w:rsidR="00A95F00">
        <w:rPr>
          <w:rFonts w:ascii="Times New Roman" w:hAnsi="Times New Roman"/>
          <w:sz w:val="24"/>
          <w:szCs w:val="24"/>
        </w:rPr>
        <w:t>ke River Basin</w:t>
      </w:r>
      <w:r w:rsidR="00F20DE8">
        <w:rPr>
          <w:rFonts w:ascii="Times New Roman" w:hAnsi="Times New Roman"/>
          <w:sz w:val="24"/>
          <w:szCs w:val="24"/>
        </w:rPr>
        <w:t>.</w:t>
      </w:r>
      <w:r w:rsidRPr="00B5711B">
        <w:rPr>
          <w:rFonts w:ascii="Times New Roman" w:hAnsi="Times New Roman"/>
          <w:sz w:val="24"/>
          <w:szCs w:val="24"/>
        </w:rPr>
        <w:t xml:space="preserve"> </w:t>
      </w:r>
    </w:p>
    <w:p w14:paraId="21687E1C" w14:textId="18F3F1FF" w:rsidR="002C7906" w:rsidRPr="000B6354" w:rsidRDefault="002C7906" w:rsidP="003E73EB">
      <w:pPr>
        <w:spacing w:after="0" w:line="480" w:lineRule="auto"/>
        <w:ind w:firstLine="360"/>
        <w:rPr>
          <w:rFonts w:ascii="Times New Roman" w:hAnsi="Times New Roman"/>
          <w:sz w:val="24"/>
          <w:szCs w:val="24"/>
        </w:rPr>
      </w:pPr>
      <w:r w:rsidRPr="00B5711B">
        <w:rPr>
          <w:rFonts w:ascii="Times New Roman" w:hAnsi="Times New Roman"/>
          <w:i/>
          <w:iCs/>
          <w:sz w:val="24"/>
          <w:szCs w:val="24"/>
        </w:rPr>
        <w:lastRenderedPageBreak/>
        <w:t>PIT tag data collection.</w:t>
      </w:r>
      <w:r w:rsidRPr="00B5711B">
        <w:rPr>
          <w:rFonts w:ascii="Times New Roman" w:hAnsi="Times New Roman"/>
          <w:sz w:val="24"/>
          <w:szCs w:val="24"/>
        </w:rPr>
        <w:t>–</w:t>
      </w:r>
      <w:r w:rsidRPr="004706F9">
        <w:rPr>
          <w:rFonts w:ascii="Times New Roman" w:hAnsi="Times New Roman"/>
          <w:sz w:val="24"/>
          <w:szCs w:val="24"/>
        </w:rPr>
        <w:t>PIT</w:t>
      </w:r>
      <w:r w:rsidRPr="006E51CA">
        <w:rPr>
          <w:rFonts w:ascii="Times New Roman" w:hAnsi="Times New Roman"/>
          <w:sz w:val="24"/>
          <w:szCs w:val="24"/>
        </w:rPr>
        <w:t xml:space="preserve"> tagging of juvenile steelhead occurs in Columbia River tributaries and hatcheries to estimate smolt abundance, assess juvenile and adult survival, travel time, migration patterns and to address other research or management questions (e.g., </w:t>
      </w:r>
      <w:r w:rsidRPr="00F95A47">
        <w:rPr>
          <w:rFonts w:ascii="Times New Roman" w:hAnsi="Times New Roman"/>
          <w:sz w:val="24"/>
          <w:szCs w:val="24"/>
        </w:rPr>
        <w:t>Haeseker et al. 2012</w:t>
      </w:r>
      <w:r w:rsidRPr="006E51CA">
        <w:rPr>
          <w:rFonts w:ascii="Times New Roman" w:hAnsi="Times New Roman"/>
          <w:sz w:val="24"/>
          <w:szCs w:val="24"/>
        </w:rPr>
        <w:t>).</w:t>
      </w:r>
      <w:r w:rsidRPr="00B5711B">
        <w:rPr>
          <w:rFonts w:ascii="Times New Roman" w:hAnsi="Times New Roman"/>
          <w:sz w:val="24"/>
          <w:szCs w:val="24"/>
        </w:rPr>
        <w:t xml:space="preserve"> In addition, a</w:t>
      </w:r>
      <w:r w:rsidRPr="006E51CA">
        <w:rPr>
          <w:rFonts w:ascii="Times New Roman" w:hAnsi="Times New Roman"/>
          <w:sz w:val="24"/>
          <w:szCs w:val="24"/>
        </w:rPr>
        <w:t>dult summer steelhead were sampled at Priest Rapids Dam (P</w:t>
      </w:r>
      <w:r w:rsidR="0025184D">
        <w:rPr>
          <w:rFonts w:ascii="Times New Roman" w:hAnsi="Times New Roman"/>
          <w:sz w:val="24"/>
          <w:szCs w:val="24"/>
        </w:rPr>
        <w:t>RD</w:t>
      </w:r>
      <w:r w:rsidRPr="006E51CA">
        <w:rPr>
          <w:rFonts w:ascii="Times New Roman" w:hAnsi="Times New Roman"/>
          <w:sz w:val="24"/>
          <w:szCs w:val="24"/>
        </w:rPr>
        <w:t>) at Columbia River rkm 639 during their adult migration in return years 2010 to 2017 (Figure 1, Waterhouse et al. 2020). We collected biological data</w:t>
      </w:r>
      <w:r w:rsidR="004C3F23">
        <w:rPr>
          <w:rFonts w:ascii="Times New Roman" w:hAnsi="Times New Roman"/>
          <w:sz w:val="24"/>
          <w:szCs w:val="24"/>
        </w:rPr>
        <w:t xml:space="preserve"> and</w:t>
      </w:r>
      <w:r w:rsidRPr="006E51CA">
        <w:rPr>
          <w:rFonts w:ascii="Times New Roman" w:hAnsi="Times New Roman"/>
          <w:sz w:val="24"/>
          <w:szCs w:val="24"/>
        </w:rPr>
        <w:t xml:space="preserve"> scale samples, </w:t>
      </w:r>
      <w:r w:rsidR="004C3F23">
        <w:rPr>
          <w:rFonts w:ascii="Times New Roman" w:hAnsi="Times New Roman"/>
          <w:sz w:val="24"/>
          <w:szCs w:val="24"/>
        </w:rPr>
        <w:t>as well as</w:t>
      </w:r>
      <w:r w:rsidR="004C3F23" w:rsidRPr="006E51CA">
        <w:rPr>
          <w:rFonts w:ascii="Times New Roman" w:hAnsi="Times New Roman"/>
          <w:sz w:val="24"/>
          <w:szCs w:val="24"/>
        </w:rPr>
        <w:t xml:space="preserve"> </w:t>
      </w:r>
      <w:r w:rsidRPr="006E51CA">
        <w:rPr>
          <w:rFonts w:ascii="Times New Roman" w:hAnsi="Times New Roman"/>
          <w:sz w:val="24"/>
          <w:szCs w:val="24"/>
        </w:rPr>
        <w:t xml:space="preserve">PIT </w:t>
      </w:r>
      <w:r w:rsidR="004C3F23" w:rsidRPr="006E51CA">
        <w:rPr>
          <w:rFonts w:ascii="Times New Roman" w:hAnsi="Times New Roman"/>
          <w:sz w:val="24"/>
          <w:szCs w:val="24"/>
        </w:rPr>
        <w:t>tagg</w:t>
      </w:r>
      <w:r w:rsidR="004C3F23">
        <w:rPr>
          <w:rFonts w:ascii="Times New Roman" w:hAnsi="Times New Roman"/>
          <w:sz w:val="24"/>
          <w:szCs w:val="24"/>
        </w:rPr>
        <w:t>ing</w:t>
      </w:r>
      <w:r w:rsidR="004C3F23" w:rsidRPr="006E51CA">
        <w:rPr>
          <w:rFonts w:ascii="Times New Roman" w:hAnsi="Times New Roman"/>
          <w:sz w:val="24"/>
          <w:szCs w:val="24"/>
        </w:rPr>
        <w:t xml:space="preserve"> </w:t>
      </w:r>
      <w:r w:rsidRPr="006E51CA">
        <w:rPr>
          <w:rFonts w:ascii="Times New Roman" w:hAnsi="Times New Roman"/>
          <w:sz w:val="24"/>
          <w:szCs w:val="24"/>
        </w:rPr>
        <w:t xml:space="preserve">adult hatchery and wild steelhead at the PRD trap </w:t>
      </w:r>
      <w:r w:rsidR="008E6632">
        <w:rPr>
          <w:rFonts w:ascii="Times New Roman" w:hAnsi="Times New Roman"/>
          <w:sz w:val="24"/>
          <w:szCs w:val="24"/>
        </w:rPr>
        <w:t xml:space="preserve">three days a week </w:t>
      </w:r>
      <w:r w:rsidR="002B71E7">
        <w:rPr>
          <w:rFonts w:ascii="Times New Roman" w:hAnsi="Times New Roman"/>
          <w:sz w:val="24"/>
          <w:szCs w:val="24"/>
        </w:rPr>
        <w:t xml:space="preserve">from early July through November </w:t>
      </w:r>
      <w:r w:rsidR="008E6632">
        <w:rPr>
          <w:rFonts w:ascii="Times New Roman" w:hAnsi="Times New Roman"/>
          <w:sz w:val="24"/>
          <w:szCs w:val="24"/>
        </w:rPr>
        <w:t>with</w:t>
      </w:r>
      <w:r w:rsidRPr="006E51CA">
        <w:rPr>
          <w:rFonts w:ascii="Times New Roman" w:hAnsi="Times New Roman"/>
          <w:sz w:val="24"/>
          <w:szCs w:val="24"/>
        </w:rPr>
        <w:t xml:space="preserve"> an annual sample rate of ~15%.</w:t>
      </w:r>
      <w:r w:rsidRPr="00B5711B">
        <w:rPr>
          <w:rFonts w:ascii="Times New Roman" w:hAnsi="Times New Roman"/>
          <w:sz w:val="24"/>
          <w:szCs w:val="24"/>
        </w:rPr>
        <w:t xml:space="preserve"> </w:t>
      </w:r>
      <w:r w:rsidRPr="006E51CA">
        <w:rPr>
          <w:rFonts w:ascii="Times New Roman" w:hAnsi="Times New Roman"/>
          <w:sz w:val="24"/>
          <w:szCs w:val="24"/>
        </w:rPr>
        <w:t>Adult steelhead PIT tag data were uploaded into the regional PIT Tag Information System database (</w:t>
      </w:r>
      <w:r w:rsidR="00854C6A">
        <w:rPr>
          <w:rFonts w:ascii="Times New Roman" w:hAnsi="Times New Roman"/>
          <w:sz w:val="24"/>
          <w:szCs w:val="24"/>
        </w:rPr>
        <w:t>PSMFC</w:t>
      </w:r>
      <w:r w:rsidR="00854C6A" w:rsidRPr="00D04241">
        <w:rPr>
          <w:rFonts w:ascii="Times New Roman" w:hAnsi="Times New Roman"/>
          <w:sz w:val="24"/>
          <w:szCs w:val="24"/>
        </w:rPr>
        <w:t xml:space="preserve"> 2015</w:t>
      </w:r>
      <w:r w:rsidRPr="006E51CA">
        <w:rPr>
          <w:rFonts w:ascii="Times New Roman" w:hAnsi="Times New Roman"/>
          <w:sz w:val="24"/>
          <w:szCs w:val="24"/>
        </w:rPr>
        <w:t xml:space="preserve">, </w:t>
      </w:r>
      <w:r w:rsidRPr="00F95A47">
        <w:rPr>
          <w:rFonts w:ascii="Times New Roman" w:hAnsi="Times New Roman"/>
          <w:sz w:val="24"/>
          <w:szCs w:val="24"/>
        </w:rPr>
        <w:t>Tenney et al. 2017</w:t>
      </w:r>
      <w:r w:rsidRPr="006E51CA">
        <w:rPr>
          <w:rFonts w:ascii="Times New Roman" w:hAnsi="Times New Roman"/>
          <w:sz w:val="24"/>
          <w:szCs w:val="24"/>
        </w:rPr>
        <w:t>). The PTAGIS database (</w:t>
      </w:r>
      <w:r w:rsidR="00114533">
        <w:rPr>
          <w:rFonts w:ascii="Times New Roman" w:hAnsi="Times New Roman"/>
          <w:sz w:val="24"/>
          <w:szCs w:val="24"/>
        </w:rPr>
        <w:t>https://</w:t>
      </w:r>
      <w:r w:rsidR="00E06907">
        <w:rPr>
          <w:rFonts w:ascii="Times New Roman" w:hAnsi="Times New Roman"/>
          <w:sz w:val="24"/>
          <w:szCs w:val="24"/>
        </w:rPr>
        <w:t>www.ptagis.org</w:t>
      </w:r>
      <w:r w:rsidRPr="006E51CA">
        <w:rPr>
          <w:rFonts w:ascii="Times New Roman" w:hAnsi="Times New Roman"/>
          <w:sz w:val="24"/>
          <w:szCs w:val="24"/>
        </w:rPr>
        <w:t>) was subsequently queried to obtain PIT tag detections at mainstem dams on the Snake/Columbia Rivers and instream PIT tag detection sites from the adults PIT tagged at PRD. These data were formatted for analysis to estimate adult overshoot return abundance at PRD as described below.</w:t>
      </w:r>
    </w:p>
    <w:p w14:paraId="40BACC51" w14:textId="029A655B" w:rsidR="002C7906" w:rsidRPr="006E51CA" w:rsidRDefault="002C7906" w:rsidP="003E73EB">
      <w:pPr>
        <w:spacing w:after="0" w:line="480" w:lineRule="auto"/>
        <w:ind w:firstLine="360"/>
        <w:rPr>
          <w:rFonts w:ascii="Times New Roman" w:hAnsi="Times New Roman"/>
          <w:sz w:val="24"/>
          <w:szCs w:val="24"/>
        </w:rPr>
      </w:pPr>
      <w:r w:rsidRPr="000B6354">
        <w:rPr>
          <w:rFonts w:ascii="Times New Roman" w:hAnsi="Times New Roman"/>
          <w:i/>
          <w:sz w:val="24"/>
          <w:szCs w:val="24"/>
        </w:rPr>
        <w:t xml:space="preserve">Overshoot fallback </w:t>
      </w:r>
      <w:r w:rsidR="0025184D" w:rsidRPr="000B6354">
        <w:rPr>
          <w:rFonts w:ascii="Times New Roman" w:hAnsi="Times New Roman"/>
          <w:i/>
          <w:sz w:val="24"/>
          <w:szCs w:val="24"/>
        </w:rPr>
        <w:t>abundance</w:t>
      </w:r>
      <w:r w:rsidR="0025184D" w:rsidRPr="000B6354">
        <w:rPr>
          <w:rFonts w:ascii="Times New Roman" w:hAnsi="Times New Roman"/>
          <w:sz w:val="24"/>
          <w:szCs w:val="24"/>
        </w:rPr>
        <w:t>.–</w:t>
      </w:r>
      <w:r w:rsidRPr="006E51CA">
        <w:rPr>
          <w:rFonts w:ascii="Times New Roman" w:hAnsi="Times New Roman"/>
          <w:sz w:val="24"/>
          <w:szCs w:val="24"/>
        </w:rPr>
        <w:t xml:space="preserve">We used a Bayesian nested </w:t>
      </w:r>
      <w:r w:rsidR="0025184D">
        <w:rPr>
          <w:rFonts w:ascii="Times New Roman" w:hAnsi="Times New Roman"/>
          <w:sz w:val="24"/>
          <w:szCs w:val="24"/>
        </w:rPr>
        <w:t>p</w:t>
      </w:r>
      <w:r w:rsidRPr="006E51CA">
        <w:rPr>
          <w:rFonts w:ascii="Times New Roman" w:hAnsi="Times New Roman"/>
          <w:sz w:val="24"/>
          <w:szCs w:val="24"/>
        </w:rPr>
        <w:t xml:space="preserve">atch </w:t>
      </w:r>
      <w:r w:rsidR="0025184D">
        <w:rPr>
          <w:rFonts w:ascii="Times New Roman" w:hAnsi="Times New Roman"/>
          <w:sz w:val="24"/>
          <w:szCs w:val="24"/>
        </w:rPr>
        <w:t>o</w:t>
      </w:r>
      <w:r w:rsidRPr="006E51CA">
        <w:rPr>
          <w:rFonts w:ascii="Times New Roman" w:hAnsi="Times New Roman"/>
          <w:sz w:val="24"/>
          <w:szCs w:val="24"/>
        </w:rPr>
        <w:t xml:space="preserve">ccupancy </w:t>
      </w:r>
      <w:r w:rsidR="0025184D">
        <w:rPr>
          <w:rFonts w:ascii="Times New Roman" w:hAnsi="Times New Roman"/>
          <w:sz w:val="24"/>
          <w:szCs w:val="24"/>
        </w:rPr>
        <w:t>m</w:t>
      </w:r>
      <w:r w:rsidRPr="006E51CA">
        <w:rPr>
          <w:rFonts w:ascii="Times New Roman" w:hAnsi="Times New Roman"/>
          <w:sz w:val="24"/>
          <w:szCs w:val="24"/>
        </w:rPr>
        <w:t xml:space="preserve">odel (POM) to estimate overshoot return abundance (Waterhouse et al. 2020). The model estimates transition probabilities past various detection points while accounting for imperfect detection at those sites, essentially a multi-state variation of a spatial Cormack-Jolly-Seber model. </w:t>
      </w:r>
      <w:r w:rsidRPr="000B6354">
        <w:rPr>
          <w:rFonts w:ascii="Times New Roman" w:hAnsi="Times New Roman"/>
          <w:sz w:val="24"/>
          <w:szCs w:val="24"/>
        </w:rPr>
        <w:t xml:space="preserve">Detection probabilities are estimated using </w:t>
      </w:r>
      <w:r w:rsidR="00D13D57">
        <w:rPr>
          <w:rFonts w:ascii="Times New Roman" w:hAnsi="Times New Roman"/>
          <w:sz w:val="24"/>
          <w:szCs w:val="24"/>
        </w:rPr>
        <w:t xml:space="preserve">dams or </w:t>
      </w:r>
      <w:r w:rsidRPr="000B6354">
        <w:rPr>
          <w:rFonts w:ascii="Times New Roman" w:hAnsi="Times New Roman"/>
          <w:sz w:val="24"/>
          <w:szCs w:val="24"/>
        </w:rPr>
        <w:t xml:space="preserve">double </w:t>
      </w:r>
      <w:r w:rsidR="00D13D57">
        <w:rPr>
          <w:rFonts w:ascii="Times New Roman" w:hAnsi="Times New Roman"/>
          <w:sz w:val="24"/>
          <w:szCs w:val="24"/>
        </w:rPr>
        <w:t xml:space="preserve">instream PIT tag detection systems (IPDS) </w:t>
      </w:r>
      <w:r w:rsidRPr="000B6354">
        <w:rPr>
          <w:rFonts w:ascii="Times New Roman" w:hAnsi="Times New Roman"/>
          <w:sz w:val="24"/>
          <w:szCs w:val="24"/>
        </w:rPr>
        <w:t xml:space="preserve">at some sites, as well as detections from </w:t>
      </w:r>
      <w:r w:rsidR="00D13D57">
        <w:rPr>
          <w:rFonts w:ascii="Times New Roman" w:hAnsi="Times New Roman"/>
          <w:sz w:val="24"/>
          <w:szCs w:val="24"/>
        </w:rPr>
        <w:t>IPDSs</w:t>
      </w:r>
      <w:r w:rsidRPr="000B6354">
        <w:rPr>
          <w:rFonts w:ascii="Times New Roman" w:hAnsi="Times New Roman"/>
          <w:sz w:val="24"/>
          <w:szCs w:val="24"/>
        </w:rPr>
        <w:t xml:space="preserve"> upstream of a </w:t>
      </w:r>
      <w:r w:rsidR="00A13A17">
        <w:rPr>
          <w:rFonts w:ascii="Times New Roman" w:hAnsi="Times New Roman"/>
          <w:sz w:val="24"/>
          <w:szCs w:val="24"/>
        </w:rPr>
        <w:t>specific</w:t>
      </w:r>
      <w:r w:rsidRPr="000B6354">
        <w:rPr>
          <w:rFonts w:ascii="Times New Roman" w:hAnsi="Times New Roman"/>
          <w:sz w:val="24"/>
          <w:szCs w:val="24"/>
        </w:rPr>
        <w:t xml:space="preserve"> site</w:t>
      </w:r>
      <w:r w:rsidRPr="006E51CA">
        <w:rPr>
          <w:rFonts w:ascii="Times New Roman" w:hAnsi="Times New Roman"/>
          <w:sz w:val="24"/>
          <w:szCs w:val="24"/>
        </w:rPr>
        <w:t xml:space="preserve"> (Figure 1). After each detection point, </w:t>
      </w:r>
      <w:r w:rsidRPr="006E51CA">
        <w:rPr>
          <w:rFonts w:ascii="Times New Roman" w:hAnsi="Times New Roman"/>
          <w:i/>
          <w:iCs/>
          <w:sz w:val="24"/>
          <w:szCs w:val="24"/>
        </w:rPr>
        <w:t>j</w:t>
      </w:r>
      <w:r w:rsidRPr="006E51CA">
        <w:rPr>
          <w:rFonts w:ascii="Times New Roman" w:hAnsi="Times New Roman"/>
          <w:sz w:val="24"/>
          <w:szCs w:val="24"/>
        </w:rPr>
        <w:t xml:space="preserve">, (including the initial one at Priest Rapids), the true location of fish </w:t>
      </w:r>
      <w:r w:rsidRPr="006E51CA">
        <w:rPr>
          <w:rFonts w:ascii="Times New Roman" w:hAnsi="Times New Roman"/>
          <w:i/>
          <w:iCs/>
          <w:sz w:val="24"/>
          <w:szCs w:val="24"/>
        </w:rPr>
        <w:t>i</w:t>
      </w:r>
      <w:r w:rsidRPr="006E51CA">
        <w:rPr>
          <w:rFonts w:ascii="Times New Roman" w:hAnsi="Times New Roman"/>
          <w:sz w:val="24"/>
          <w:szCs w:val="24"/>
        </w:rPr>
        <w:t xml:space="preserve">, </w:t>
      </w:r>
      <w:r w:rsidRPr="006E51CA">
        <w:rPr>
          <w:rFonts w:ascii="Times New Roman" w:hAnsi="Times New Roman"/>
          <w:i/>
          <w:iCs/>
          <w:sz w:val="24"/>
          <w:szCs w:val="24"/>
        </w:rPr>
        <w:t>z</w:t>
      </w:r>
      <w:r w:rsidRPr="006E51CA">
        <w:rPr>
          <w:rFonts w:ascii="Times New Roman" w:hAnsi="Times New Roman"/>
          <w:i/>
          <w:iCs/>
          <w:sz w:val="24"/>
          <w:szCs w:val="24"/>
          <w:vertAlign w:val="subscript"/>
        </w:rPr>
        <w:t>i,j+1</w:t>
      </w:r>
      <w:r w:rsidRPr="006E51CA">
        <w:rPr>
          <w:rFonts w:ascii="Times New Roman" w:hAnsi="Times New Roman"/>
          <w:sz w:val="24"/>
          <w:szCs w:val="24"/>
        </w:rPr>
        <w:t xml:space="preserve">, is drawn from a multinomial distribution with transition probabilities </w:t>
      </w:r>
      <m:oMath>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oMath>
      <w:r w:rsidRPr="006E51CA">
        <w:rPr>
          <w:rFonts w:ascii="Times New Roman" w:hAnsi="Times New Roman"/>
          <w:sz w:val="24"/>
          <w:szCs w:val="24"/>
        </w:rPr>
        <w:t>,</w:t>
      </w:r>
    </w:p>
    <w:p w14:paraId="593D1897" w14:textId="77777777" w:rsidR="002C7906" w:rsidRPr="006E51CA" w:rsidRDefault="002D5EB2"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i,j+1</m:t>
              </m:r>
            </m:sub>
          </m:sSub>
          <m:r>
            <w:rPr>
              <w:rFonts w:ascii="Cambria Math" w:hAnsi="Cambria Math"/>
              <w:sz w:val="24"/>
              <w:szCs w:val="24"/>
            </w:rPr>
            <m:t xml:space="preserve"> ~ MultiNom(1, </m:t>
          </m:r>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r>
            <w:rPr>
              <w:rFonts w:ascii="Cambria Math" w:hAnsi="Cambria Math"/>
              <w:sz w:val="24"/>
              <w:szCs w:val="24"/>
            </w:rPr>
            <m:t>)</m:t>
          </m:r>
        </m:oMath>
      </m:oMathPara>
    </w:p>
    <w:p w14:paraId="17E5388B" w14:textId="77777777" w:rsidR="002C7906" w:rsidRPr="006E51CA" w:rsidRDefault="002C7906" w:rsidP="003E73EB">
      <w:pPr>
        <w:spacing w:after="0" w:line="480" w:lineRule="auto"/>
        <w:rPr>
          <w:rFonts w:ascii="Times New Roman" w:hAnsi="Times New Roman"/>
          <w:sz w:val="24"/>
          <w:szCs w:val="24"/>
        </w:rPr>
      </w:pPr>
      <w:r w:rsidRPr="006E51CA">
        <w:rPr>
          <w:rFonts w:ascii="Times New Roman" w:hAnsi="Times New Roman"/>
          <w:sz w:val="24"/>
          <w:szCs w:val="24"/>
        </w:rPr>
        <w:lastRenderedPageBreak/>
        <w:t xml:space="preserve">and the detection of that fish at each array </w:t>
      </w:r>
      <w:r w:rsidRPr="006E51CA">
        <w:rPr>
          <w:rFonts w:ascii="Times New Roman" w:hAnsi="Times New Roman"/>
          <w:i/>
          <w:iCs/>
          <w:sz w:val="24"/>
          <w:szCs w:val="24"/>
        </w:rPr>
        <w:t>k</w:t>
      </w:r>
      <w:r w:rsidRPr="006E51CA">
        <w:rPr>
          <w:rFonts w:ascii="Times New Roman" w:hAnsi="Times New Roman"/>
          <w:sz w:val="24"/>
          <w:szCs w:val="24"/>
        </w:rPr>
        <w:t xml:space="preserve"> at site </w:t>
      </w:r>
      <w:r w:rsidRPr="006E51CA">
        <w:rPr>
          <w:rFonts w:ascii="Times New Roman" w:hAnsi="Times New Roman"/>
          <w:i/>
          <w:iCs/>
          <w:sz w:val="24"/>
          <w:szCs w:val="24"/>
        </w:rPr>
        <w:t>j</w:t>
      </w:r>
      <w:r w:rsidRPr="006E51CA">
        <w:rPr>
          <w:rFonts w:ascii="Times New Roman" w:hAnsi="Times New Roman"/>
          <w:sz w:val="24"/>
          <w:szCs w:val="24"/>
        </w:rPr>
        <w:t xml:space="preserve">, </w:t>
      </w:r>
      <w:r w:rsidRPr="006E51CA">
        <w:rPr>
          <w:rFonts w:ascii="Times New Roman" w:hAnsi="Times New Roman"/>
          <w:i/>
          <w:iCs/>
          <w:sz w:val="24"/>
          <w:szCs w:val="24"/>
        </w:rPr>
        <w:t>y</w:t>
      </w:r>
      <w:r w:rsidRPr="006E51CA">
        <w:rPr>
          <w:rFonts w:ascii="Times New Roman" w:hAnsi="Times New Roman"/>
          <w:i/>
          <w:iCs/>
          <w:sz w:val="24"/>
          <w:szCs w:val="24"/>
          <w:vertAlign w:val="subscript"/>
        </w:rPr>
        <w:t>i,j,k</w:t>
      </w:r>
      <w:r w:rsidRPr="006E51CA">
        <w:rPr>
          <w:rFonts w:ascii="Times New Roman" w:hAnsi="Times New Roman"/>
          <w:sz w:val="24"/>
          <w:szCs w:val="24"/>
        </w:rPr>
        <w:t xml:space="preserve">, is modeled as a Bernoulli distribution with detection probability </w:t>
      </w:r>
      <w:r w:rsidRPr="006E51CA">
        <w:rPr>
          <w:rFonts w:ascii="Times New Roman" w:hAnsi="Times New Roman"/>
          <w:i/>
          <w:iCs/>
          <w:sz w:val="24"/>
          <w:szCs w:val="24"/>
        </w:rPr>
        <w:t>p</w:t>
      </w:r>
      <w:r w:rsidRPr="006E51CA">
        <w:rPr>
          <w:rFonts w:ascii="Times New Roman" w:hAnsi="Times New Roman"/>
          <w:i/>
          <w:iCs/>
          <w:sz w:val="24"/>
          <w:szCs w:val="24"/>
          <w:vertAlign w:val="subscript"/>
        </w:rPr>
        <w:t>j,k</w:t>
      </w:r>
      <w:r w:rsidRPr="006E51CA">
        <w:rPr>
          <w:rFonts w:ascii="Times New Roman" w:hAnsi="Times New Roman"/>
          <w:sz w:val="24"/>
          <w:szCs w:val="24"/>
        </w:rPr>
        <w:t>.</w:t>
      </w:r>
    </w:p>
    <w:p w14:paraId="4FB6DE3F" w14:textId="77777777" w:rsidR="002C7906" w:rsidRPr="006E51CA" w:rsidRDefault="002D5EB2"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~Bern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e>
          </m:d>
        </m:oMath>
      </m:oMathPara>
    </w:p>
    <w:p w14:paraId="3579081B" w14:textId="77777777" w:rsidR="002C7906" w:rsidRPr="006E51CA" w:rsidRDefault="002D5EB2"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Pr</m:t>
              </m:r>
            </m:fName>
            <m:e>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 xml:space="preserve">=1 </m:t>
                  </m:r>
                </m:e>
              </m:d>
            </m:e>
          </m:func>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j,k</m:t>
              </m:r>
            </m:sub>
          </m:sSub>
          <m:r>
            <w:rPr>
              <w:rFonts w:ascii="Cambria Math" w:hAnsi="Cambria Math"/>
              <w:sz w:val="24"/>
              <w:szCs w:val="24"/>
            </w:rPr>
            <m:t>=1)</m:t>
          </m:r>
        </m:oMath>
      </m:oMathPara>
    </w:p>
    <w:p w14:paraId="7F38B8E4" w14:textId="0AF30C07"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The overall probability of a fish moving past a </w:t>
      </w:r>
      <w:r w:rsidR="00A13A17" w:rsidRPr="006E51CA">
        <w:rPr>
          <w:rFonts w:ascii="Times New Roman" w:hAnsi="Times New Roman"/>
          <w:sz w:val="24"/>
          <w:szCs w:val="24"/>
        </w:rPr>
        <w:t>detection</w:t>
      </w:r>
      <w:r w:rsidRPr="006E51CA">
        <w:rPr>
          <w:rFonts w:ascii="Times New Roman" w:hAnsi="Times New Roman"/>
          <w:sz w:val="24"/>
          <w:szCs w:val="24"/>
        </w:rPr>
        <w:t xml:space="preserve"> site is the multiplication of all the subsequent downstream transition probabilities along that path. </w:t>
      </w:r>
      <w:r w:rsidRPr="000B6354">
        <w:rPr>
          <w:rFonts w:ascii="Times New Roman" w:hAnsi="Times New Roman"/>
          <w:sz w:val="24"/>
          <w:szCs w:val="24"/>
        </w:rPr>
        <w:t xml:space="preserve">The detection probabilities, </w:t>
      </w:r>
      <m:oMath>
        <m:r>
          <w:rPr>
            <w:rFonts w:ascii="Cambria Math" w:hAnsi="Cambria Math"/>
            <w:sz w:val="24"/>
            <w:szCs w:val="24"/>
          </w:rPr>
          <m:t>p</m:t>
        </m:r>
      </m:oMath>
      <w:r w:rsidRPr="000B6354">
        <w:rPr>
          <w:rFonts w:ascii="Times New Roman" w:hAnsi="Times New Roman"/>
          <w:sz w:val="24"/>
          <w:szCs w:val="24"/>
        </w:rPr>
        <w:t xml:space="preserve">, are estimated using detections from both hatchery and wild fish but transition probabilities, </w:t>
      </w:r>
      <m:oMath>
        <m:r>
          <w:rPr>
            <w:rFonts w:ascii="Cambria Math" w:hAnsi="Cambria Math"/>
            <w:sz w:val="24"/>
            <w:szCs w:val="24"/>
          </w:rPr>
          <m:t>ψ</m:t>
        </m:r>
      </m:oMath>
      <w:r w:rsidRPr="000B6354">
        <w:rPr>
          <w:rFonts w:ascii="Times New Roman" w:hAnsi="Times New Roman"/>
          <w:sz w:val="24"/>
          <w:szCs w:val="24"/>
        </w:rPr>
        <w:t xml:space="preserve">, are different for hatchery and wild fish. </w:t>
      </w:r>
      <w:r w:rsidRPr="006E51CA">
        <w:rPr>
          <w:rFonts w:ascii="Times New Roman" w:hAnsi="Times New Roman"/>
          <w:sz w:val="24"/>
          <w:szCs w:val="24"/>
        </w:rPr>
        <w:t xml:space="preserve">These </w:t>
      </w:r>
      <w:r w:rsidRPr="000B6354">
        <w:rPr>
          <w:rFonts w:ascii="Times New Roman" w:hAnsi="Times New Roman"/>
          <w:sz w:val="24"/>
          <w:szCs w:val="24"/>
        </w:rPr>
        <w:t xml:space="preserve">overall </w:t>
      </w:r>
      <w:r w:rsidRPr="006E51CA">
        <w:rPr>
          <w:rFonts w:ascii="Times New Roman" w:hAnsi="Times New Roman"/>
          <w:sz w:val="24"/>
          <w:szCs w:val="24"/>
        </w:rPr>
        <w:t>transition probabilities are multiplied by an estimate of total abundance</w:t>
      </w:r>
      <w:r w:rsidRPr="000B6354">
        <w:rPr>
          <w:rFonts w:ascii="Times New Roman" w:hAnsi="Times New Roman"/>
          <w:sz w:val="24"/>
          <w:szCs w:val="24"/>
        </w:rPr>
        <w:t>, by origin,</w:t>
      </w:r>
      <w:r w:rsidRPr="006E51CA">
        <w:rPr>
          <w:rFonts w:ascii="Times New Roman" w:hAnsi="Times New Roman"/>
          <w:sz w:val="24"/>
          <w:szCs w:val="24"/>
        </w:rPr>
        <w:t xml:space="preserve"> at Priest Rapids Dam, providing estimates of escapement past that detection site.</w:t>
      </w:r>
    </w:p>
    <w:p w14:paraId="3E19EECD" w14:textId="3E2C172E"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Escapement estimates of the four steelhead populations that comprise the UCR DPS have been estimated using the POM beginning in return year 201</w:t>
      </w:r>
      <w:r w:rsidR="00150CDE">
        <w:rPr>
          <w:rFonts w:ascii="Times New Roman" w:hAnsi="Times New Roman"/>
          <w:sz w:val="24"/>
          <w:szCs w:val="24"/>
        </w:rPr>
        <w:t>0</w:t>
      </w:r>
      <w:r w:rsidRPr="006E51CA">
        <w:rPr>
          <w:rFonts w:ascii="Times New Roman" w:hAnsi="Times New Roman"/>
          <w:sz w:val="24"/>
          <w:szCs w:val="24"/>
        </w:rPr>
        <w:t xml:space="preserve"> (Waterhouse et al. 2020). Some adult steelhead PIT tagged at PRD overshoot their natal stream, fallback, and ascend their presumed natal stream to spawn where they are detected (i.e., overshoot return). To account for this behavior the model structure </w:t>
      </w:r>
      <w:r w:rsidR="00583671">
        <w:rPr>
          <w:rFonts w:ascii="Times New Roman" w:hAnsi="Times New Roman"/>
          <w:sz w:val="24"/>
          <w:szCs w:val="24"/>
        </w:rPr>
        <w:t xml:space="preserve">includes </w:t>
      </w:r>
      <w:r w:rsidRPr="006E51CA">
        <w:rPr>
          <w:rFonts w:ascii="Times New Roman" w:hAnsi="Times New Roman"/>
          <w:sz w:val="24"/>
          <w:szCs w:val="24"/>
        </w:rPr>
        <w:t>interrogation sites downstream of Priest Rapids Dam</w:t>
      </w:r>
      <w:r w:rsidR="00583671">
        <w:rPr>
          <w:rFonts w:ascii="Times New Roman" w:hAnsi="Times New Roman"/>
          <w:sz w:val="24"/>
          <w:szCs w:val="24"/>
        </w:rPr>
        <w:t xml:space="preserve"> </w:t>
      </w:r>
      <w:r w:rsidR="00583671" w:rsidRPr="006E51CA">
        <w:rPr>
          <w:rFonts w:ascii="Times New Roman" w:hAnsi="Times New Roman"/>
          <w:sz w:val="24"/>
          <w:szCs w:val="24"/>
        </w:rPr>
        <w:t>to estimate overshoot return abundance</w:t>
      </w:r>
      <w:r w:rsidRPr="006E51CA">
        <w:rPr>
          <w:rFonts w:ascii="Times New Roman" w:hAnsi="Times New Roman"/>
          <w:sz w:val="24"/>
          <w:szCs w:val="24"/>
        </w:rPr>
        <w:t xml:space="preserve">. Specifically, overshoot return abundances in the MCR DPS were estimated for the Yakima River at rkm 76 (Prosser Dam [PRO]), Walla Walla River at rkm 9 [PRV]), Umatilla River at rkm 5 (Three Mile Falls Dam [TMF]), the John Day River at rkm 35 (McDonald Ferry site [JD1]), and the SR DPS at Ice Harbor Dam at rkm 16 [IHA].   </w:t>
      </w:r>
    </w:p>
    <w:p w14:paraId="03EAFE93" w14:textId="43A1B385"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The PTAGIS database was queried to obtain a list of wild adult steelhead that were PIT tagged as juveniles in the Middle Columbia River (MCR) Distinct Population Segments (DPS)</w:t>
      </w:r>
      <w:r w:rsidR="00841061">
        <w:rPr>
          <w:rFonts w:ascii="Times New Roman" w:hAnsi="Times New Roman"/>
          <w:sz w:val="24"/>
          <w:szCs w:val="24"/>
        </w:rPr>
        <w:t>,</w:t>
      </w:r>
      <w:r w:rsidRPr="006E51CA">
        <w:rPr>
          <w:rFonts w:ascii="Times New Roman" w:hAnsi="Times New Roman"/>
          <w:sz w:val="24"/>
          <w:szCs w:val="24"/>
        </w:rPr>
        <w:t xml:space="preserve"> detected as adults at PRD and subsequently detected at other PTAGIS sites in the Upper Columbia River (UCR), MRC, and Snake River (SR) DPSs (Figure 1). These data are referred to </w:t>
      </w:r>
      <w:r w:rsidRPr="006E51CA">
        <w:rPr>
          <w:rFonts w:ascii="Times New Roman" w:hAnsi="Times New Roman"/>
          <w:sz w:val="24"/>
          <w:szCs w:val="24"/>
        </w:rPr>
        <w:lastRenderedPageBreak/>
        <w:t xml:space="preserve">as observed known origin steelhead and were used to estimate overshoot </w:t>
      </w:r>
      <w:r w:rsidR="00F92AA8">
        <w:rPr>
          <w:rFonts w:ascii="Times New Roman" w:hAnsi="Times New Roman"/>
          <w:sz w:val="24"/>
          <w:szCs w:val="24"/>
        </w:rPr>
        <w:t xml:space="preserve">and </w:t>
      </w:r>
      <w:r w:rsidR="00F2336B">
        <w:rPr>
          <w:rFonts w:ascii="Times New Roman" w:hAnsi="Times New Roman"/>
          <w:sz w:val="24"/>
          <w:szCs w:val="24"/>
        </w:rPr>
        <w:t xml:space="preserve">fallback </w:t>
      </w:r>
      <w:r w:rsidRPr="006E51CA">
        <w:rPr>
          <w:rFonts w:ascii="Times New Roman" w:hAnsi="Times New Roman"/>
          <w:sz w:val="24"/>
          <w:szCs w:val="24"/>
        </w:rPr>
        <w:t xml:space="preserve">abundance, overshoot return </w:t>
      </w:r>
      <w:r w:rsidR="00F92AA8">
        <w:rPr>
          <w:rFonts w:ascii="Times New Roman" w:hAnsi="Times New Roman"/>
          <w:sz w:val="24"/>
          <w:szCs w:val="24"/>
        </w:rPr>
        <w:t>rate</w:t>
      </w:r>
      <w:r w:rsidRPr="006E51CA">
        <w:rPr>
          <w:rFonts w:ascii="Times New Roman" w:hAnsi="Times New Roman"/>
          <w:sz w:val="24"/>
          <w:szCs w:val="24"/>
        </w:rPr>
        <w:t>, and migration timing</w:t>
      </w:r>
      <w:r w:rsidR="00FE6F5D">
        <w:rPr>
          <w:rFonts w:ascii="Times New Roman" w:hAnsi="Times New Roman"/>
          <w:sz w:val="24"/>
          <w:szCs w:val="24"/>
        </w:rPr>
        <w:t xml:space="preserve"> of MCR SPS steelhead </w:t>
      </w:r>
      <w:r w:rsidR="0018796D" w:rsidRPr="006E51CA">
        <w:rPr>
          <w:rFonts w:ascii="Times New Roman" w:hAnsi="Times New Roman"/>
          <w:sz w:val="24"/>
          <w:szCs w:val="24"/>
        </w:rPr>
        <w:t>in the UCR and SR DPSs</w:t>
      </w:r>
      <w:r w:rsidR="00FE6F5D">
        <w:rPr>
          <w:rFonts w:ascii="Times New Roman" w:hAnsi="Times New Roman"/>
          <w:sz w:val="24"/>
          <w:szCs w:val="24"/>
        </w:rPr>
        <w:t>.</w:t>
      </w:r>
    </w:p>
    <w:p w14:paraId="128C42C4" w14:textId="762526DF" w:rsidR="00341AE4" w:rsidRPr="00341AE4" w:rsidRDefault="002C7906" w:rsidP="00341AE4">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One approach to estimate wild steelhead overshoot abundance at PDR is to use the </w:t>
      </w:r>
      <w:r w:rsidR="00597F1F">
        <w:rPr>
          <w:rFonts w:ascii="Times New Roman" w:hAnsi="Times New Roman"/>
          <w:sz w:val="24"/>
          <w:szCs w:val="24"/>
        </w:rPr>
        <w:t>multis</w:t>
      </w:r>
      <w:r w:rsidR="00870227">
        <w:rPr>
          <w:rFonts w:ascii="Times New Roman" w:hAnsi="Times New Roman"/>
          <w:sz w:val="24"/>
          <w:szCs w:val="24"/>
        </w:rPr>
        <w:t xml:space="preserve">tate release-recapture </w:t>
      </w:r>
      <w:r w:rsidR="00354D49">
        <w:rPr>
          <w:rFonts w:ascii="Times New Roman" w:hAnsi="Times New Roman"/>
          <w:sz w:val="24"/>
          <w:szCs w:val="24"/>
        </w:rPr>
        <w:t xml:space="preserve">models in Program Brach </w:t>
      </w:r>
      <w:r w:rsidR="00EC02B4">
        <w:rPr>
          <w:rFonts w:ascii="Times New Roman" w:hAnsi="Times New Roman"/>
          <w:sz w:val="24"/>
          <w:szCs w:val="24"/>
        </w:rPr>
        <w:t xml:space="preserve">(Pope et al. 2016; </w:t>
      </w:r>
      <w:r w:rsidRPr="006E51CA">
        <w:rPr>
          <w:rFonts w:ascii="Times New Roman" w:hAnsi="Times New Roman"/>
          <w:sz w:val="24"/>
          <w:szCs w:val="24"/>
        </w:rPr>
        <w:t xml:space="preserve">Richins and Skalski 2018) to </w:t>
      </w:r>
      <w:r w:rsidR="00154DE7" w:rsidRPr="006E51CA">
        <w:rPr>
          <w:rFonts w:ascii="Times New Roman" w:hAnsi="Times New Roman"/>
          <w:sz w:val="24"/>
          <w:szCs w:val="24"/>
        </w:rPr>
        <w:t>estimate population</w:t>
      </w:r>
      <w:r w:rsidR="006172BD">
        <w:rPr>
          <w:rFonts w:ascii="Times New Roman" w:hAnsi="Times New Roman"/>
          <w:sz w:val="24"/>
          <w:szCs w:val="24"/>
        </w:rPr>
        <w:t xml:space="preserve">-specific </w:t>
      </w:r>
      <w:r w:rsidR="00E57F28">
        <w:rPr>
          <w:rFonts w:ascii="Times New Roman" w:hAnsi="Times New Roman"/>
          <w:sz w:val="24"/>
          <w:szCs w:val="24"/>
        </w:rPr>
        <w:t>proportion</w:t>
      </w:r>
      <w:r w:rsidR="005D73E7">
        <w:rPr>
          <w:rFonts w:ascii="Times New Roman" w:hAnsi="Times New Roman"/>
          <w:sz w:val="24"/>
          <w:szCs w:val="24"/>
        </w:rPr>
        <w:t>s</w:t>
      </w:r>
      <w:r w:rsidR="00E57F28">
        <w:rPr>
          <w:rFonts w:ascii="Times New Roman" w:hAnsi="Times New Roman"/>
          <w:sz w:val="24"/>
          <w:szCs w:val="24"/>
        </w:rPr>
        <w:t xml:space="preserve"> </w:t>
      </w:r>
      <w:r w:rsidRPr="006E51CA">
        <w:rPr>
          <w:rFonts w:ascii="Times New Roman" w:hAnsi="Times New Roman"/>
          <w:sz w:val="24"/>
          <w:szCs w:val="24"/>
        </w:rPr>
        <w:t xml:space="preserve">of overshoots and </w:t>
      </w:r>
      <w:r w:rsidR="00E8357A">
        <w:rPr>
          <w:rFonts w:ascii="Times New Roman" w:hAnsi="Times New Roman"/>
          <w:sz w:val="24"/>
          <w:szCs w:val="24"/>
        </w:rPr>
        <w:t xml:space="preserve">then </w:t>
      </w:r>
      <w:r w:rsidRPr="006E51CA">
        <w:rPr>
          <w:rFonts w:ascii="Times New Roman" w:hAnsi="Times New Roman"/>
          <w:sz w:val="24"/>
          <w:szCs w:val="24"/>
        </w:rPr>
        <w:t>expand by the population</w:t>
      </w:r>
      <w:r w:rsidR="0045175F">
        <w:rPr>
          <w:rFonts w:ascii="Times New Roman" w:hAnsi="Times New Roman"/>
          <w:sz w:val="24"/>
          <w:szCs w:val="24"/>
        </w:rPr>
        <w:t>-</w:t>
      </w:r>
      <w:r w:rsidRPr="006E51CA">
        <w:rPr>
          <w:rFonts w:ascii="Times New Roman" w:hAnsi="Times New Roman"/>
          <w:sz w:val="24"/>
          <w:szCs w:val="24"/>
        </w:rPr>
        <w:t>specific juvenile PIT tag rate. However,</w:t>
      </w:r>
      <w:r w:rsidR="00067DF5" w:rsidRPr="00067DF5">
        <w:rPr>
          <w:rFonts w:ascii="Times New Roman" w:hAnsi="Times New Roman"/>
          <w:sz w:val="24"/>
          <w:szCs w:val="24"/>
        </w:rPr>
        <w:t xml:space="preserve"> </w:t>
      </w:r>
      <w:r w:rsidR="00067DF5" w:rsidRPr="006E51CA">
        <w:rPr>
          <w:rFonts w:ascii="Times New Roman" w:hAnsi="Times New Roman"/>
          <w:sz w:val="24"/>
          <w:szCs w:val="24"/>
        </w:rPr>
        <w:t>population</w:t>
      </w:r>
      <w:r w:rsidR="0045175F">
        <w:rPr>
          <w:rFonts w:ascii="Times New Roman" w:hAnsi="Times New Roman"/>
          <w:sz w:val="24"/>
          <w:szCs w:val="24"/>
        </w:rPr>
        <w:t>-</w:t>
      </w:r>
      <w:r w:rsidR="00067DF5" w:rsidRPr="006E51CA">
        <w:rPr>
          <w:rFonts w:ascii="Times New Roman" w:hAnsi="Times New Roman"/>
          <w:sz w:val="24"/>
          <w:szCs w:val="24"/>
        </w:rPr>
        <w:t>specific tag rates are unknown</w:t>
      </w:r>
      <w:r w:rsidRPr="006E51CA">
        <w:rPr>
          <w:rFonts w:ascii="Times New Roman" w:hAnsi="Times New Roman"/>
          <w:sz w:val="24"/>
          <w:szCs w:val="24"/>
        </w:rPr>
        <w:t xml:space="preserve"> due to the</w:t>
      </w:r>
      <w:r w:rsidR="00FB5A06">
        <w:rPr>
          <w:rFonts w:ascii="Times New Roman" w:hAnsi="Times New Roman"/>
          <w:sz w:val="24"/>
          <w:szCs w:val="24"/>
        </w:rPr>
        <w:t xml:space="preserve"> </w:t>
      </w:r>
      <w:r w:rsidRPr="006E51CA">
        <w:rPr>
          <w:rFonts w:ascii="Times New Roman" w:hAnsi="Times New Roman"/>
          <w:sz w:val="24"/>
          <w:szCs w:val="24"/>
        </w:rPr>
        <w:t>complex rearing strategies of interior Columbia River steelhead juveniles</w:t>
      </w:r>
      <w:r w:rsidR="00FB5A06">
        <w:rPr>
          <w:rFonts w:ascii="Times New Roman" w:hAnsi="Times New Roman"/>
          <w:sz w:val="24"/>
          <w:szCs w:val="24"/>
        </w:rPr>
        <w:t xml:space="preserve"> </w:t>
      </w:r>
      <w:r w:rsidR="008500D9">
        <w:rPr>
          <w:rFonts w:ascii="Times New Roman" w:hAnsi="Times New Roman"/>
          <w:sz w:val="24"/>
          <w:szCs w:val="24"/>
        </w:rPr>
        <w:t>(i.e.,</w:t>
      </w:r>
      <w:r w:rsidR="00890ADA">
        <w:rPr>
          <w:rFonts w:ascii="Times New Roman" w:hAnsi="Times New Roman"/>
          <w:sz w:val="24"/>
          <w:szCs w:val="24"/>
        </w:rPr>
        <w:t xml:space="preserve"> </w:t>
      </w:r>
      <w:r w:rsidR="00154DE7">
        <w:rPr>
          <w:rFonts w:ascii="Times New Roman" w:hAnsi="Times New Roman"/>
          <w:sz w:val="24"/>
          <w:szCs w:val="24"/>
        </w:rPr>
        <w:t>multiple age classes of smolts</w:t>
      </w:r>
      <w:r w:rsidR="00890ADA">
        <w:rPr>
          <w:rFonts w:ascii="Times New Roman" w:hAnsi="Times New Roman"/>
          <w:sz w:val="24"/>
          <w:szCs w:val="24"/>
        </w:rPr>
        <w:t>)</w:t>
      </w:r>
      <w:r w:rsidR="008500D9">
        <w:rPr>
          <w:rFonts w:ascii="Times New Roman" w:hAnsi="Times New Roman"/>
          <w:sz w:val="24"/>
          <w:szCs w:val="24"/>
        </w:rPr>
        <w:t xml:space="preserve"> </w:t>
      </w:r>
      <w:r w:rsidR="00FB5A06">
        <w:rPr>
          <w:rFonts w:ascii="Times New Roman" w:hAnsi="Times New Roman"/>
          <w:sz w:val="24"/>
          <w:szCs w:val="24"/>
        </w:rPr>
        <w:t xml:space="preserve">combined with </w:t>
      </w:r>
      <w:r w:rsidR="00AB5C7F">
        <w:rPr>
          <w:rFonts w:ascii="Times New Roman" w:hAnsi="Times New Roman"/>
          <w:sz w:val="24"/>
          <w:szCs w:val="24"/>
        </w:rPr>
        <w:t>variab</w:t>
      </w:r>
      <w:r w:rsidR="00BC4DFE">
        <w:rPr>
          <w:rFonts w:ascii="Times New Roman" w:hAnsi="Times New Roman"/>
          <w:sz w:val="24"/>
          <w:szCs w:val="24"/>
        </w:rPr>
        <w:t xml:space="preserve">ility in tagging program effort and </w:t>
      </w:r>
      <w:r w:rsidR="00E41089">
        <w:rPr>
          <w:rFonts w:ascii="Times New Roman" w:hAnsi="Times New Roman"/>
          <w:sz w:val="24"/>
          <w:szCs w:val="24"/>
        </w:rPr>
        <w:t>catch rates</w:t>
      </w:r>
      <w:r w:rsidRPr="00885766">
        <w:rPr>
          <w:rFonts w:ascii="Times New Roman" w:hAnsi="Times New Roman"/>
          <w:sz w:val="24"/>
          <w:szCs w:val="24"/>
        </w:rPr>
        <w:t xml:space="preserve"> through time</w:t>
      </w:r>
      <w:r w:rsidR="00885766">
        <w:rPr>
          <w:rFonts w:ascii="Times New Roman" w:hAnsi="Times New Roman"/>
          <w:sz w:val="24"/>
          <w:szCs w:val="24"/>
        </w:rPr>
        <w:t xml:space="preserve">. </w:t>
      </w:r>
      <w:r w:rsidR="00341AE4" w:rsidRPr="00341AE4">
        <w:rPr>
          <w:rFonts w:ascii="Times New Roman" w:hAnsi="Times New Roman"/>
          <w:sz w:val="24"/>
          <w:szCs w:val="24"/>
        </w:rPr>
        <w:t xml:space="preserve">Therefore, we developed a relationship between the number of known wild overshoot fallback steelhead tags (tagged as juveniles) in year </w:t>
      </w:r>
      <w:r w:rsidR="00341AE4" w:rsidRPr="00341AE4">
        <w:rPr>
          <w:rFonts w:ascii="Times New Roman" w:hAnsi="Times New Roman"/>
          <w:i/>
          <w:iCs/>
          <w:sz w:val="24"/>
          <w:szCs w:val="24"/>
        </w:rPr>
        <w:t>i</w:t>
      </w:r>
      <w:r w:rsidR="00341AE4" w:rsidRPr="00341AE4">
        <w:rPr>
          <w:rFonts w:ascii="Times New Roman" w:hAnsi="Times New Roman"/>
          <w:sz w:val="24"/>
          <w:szCs w:val="24"/>
        </w:rPr>
        <w:t>, (</w:t>
      </w:r>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and the POM estimates of total overshoot return abundance that year (</w:t>
      </w:r>
      <w:r w:rsidR="00341AE4" w:rsidRPr="00341AE4">
        <w:rPr>
          <w:rFonts w:ascii="Times New Roman" w:hAnsi="Times New Roman"/>
          <w:i/>
          <w:iCs/>
          <w:sz w:val="24"/>
          <w:szCs w:val="24"/>
        </w:rPr>
        <w:t>F</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To </w:t>
      </w:r>
      <w:r w:rsidR="00052A42">
        <w:rPr>
          <w:rFonts w:ascii="Times New Roman" w:hAnsi="Times New Roman"/>
          <w:sz w:val="24"/>
          <w:szCs w:val="24"/>
        </w:rPr>
        <w:t>calculate</w:t>
      </w:r>
      <w:r w:rsidR="00052A42" w:rsidRPr="00341AE4">
        <w:rPr>
          <w:rFonts w:ascii="Times New Roman" w:hAnsi="Times New Roman"/>
          <w:sz w:val="24"/>
          <w:szCs w:val="24"/>
        </w:rPr>
        <w:t xml:space="preserve"> </w:t>
      </w:r>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we expanded the number of observed overshoot return tags at site </w:t>
      </w:r>
      <w:r w:rsidR="00341AE4" w:rsidRPr="00341AE4">
        <w:rPr>
          <w:rFonts w:ascii="Times New Roman" w:hAnsi="Times New Roman"/>
          <w:i/>
          <w:iCs/>
          <w:sz w:val="24"/>
          <w:szCs w:val="24"/>
        </w:rPr>
        <w:t>j</w:t>
      </w:r>
      <w:r w:rsidR="00341AE4" w:rsidRPr="00341AE4">
        <w:rPr>
          <w:rFonts w:ascii="Times New Roman" w:hAnsi="Times New Roman"/>
          <w:sz w:val="24"/>
          <w:szCs w:val="24"/>
        </w:rPr>
        <w:t xml:space="preserve"> (</w:t>
      </w:r>
      <w:r w:rsidR="00341AE4" w:rsidRPr="00341AE4">
        <w:rPr>
          <w:rFonts w:ascii="Times New Roman" w:hAnsi="Times New Roman"/>
          <w:i/>
          <w:iCs/>
          <w:sz w:val="24"/>
          <w:szCs w:val="24"/>
        </w:rPr>
        <w:t>s</w:t>
      </w:r>
      <w:r w:rsidR="00341AE4" w:rsidRPr="00341AE4">
        <w:rPr>
          <w:rFonts w:ascii="Times New Roman" w:hAnsi="Times New Roman"/>
          <w:i/>
          <w:iCs/>
          <w:sz w:val="24"/>
          <w:szCs w:val="24"/>
          <w:vertAlign w:val="subscript"/>
        </w:rPr>
        <w:t>i,j</w:t>
      </w:r>
      <w:r w:rsidR="00341AE4" w:rsidRPr="00341AE4">
        <w:rPr>
          <w:rFonts w:ascii="Times New Roman" w:hAnsi="Times New Roman"/>
          <w:sz w:val="24"/>
          <w:szCs w:val="24"/>
        </w:rPr>
        <w:t xml:space="preserve">) by the site’s detection probability as estimated by the POM, </w:t>
      </w:r>
      <m:oMath>
        <m:acc>
          <m:accPr>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i,j</m:t>
                </m:r>
              </m:sub>
            </m:sSub>
          </m:e>
        </m:acc>
      </m:oMath>
      <w:r w:rsidR="00341AE4" w:rsidRPr="00341AE4">
        <w:rPr>
          <w:rFonts w:ascii="Times New Roman" w:hAnsi="Times New Roman"/>
          <w:sz w:val="24"/>
          <w:szCs w:val="24"/>
        </w:rPr>
        <w:t xml:space="preserve">, and then we summed those expanded estimates across all </w:t>
      </w:r>
      <w:r w:rsidR="001E3633" w:rsidRPr="00154DE7">
        <w:rPr>
          <w:rFonts w:ascii="Times New Roman" w:hAnsi="Times New Roman"/>
          <w:i/>
          <w:iCs/>
          <w:sz w:val="24"/>
          <w:szCs w:val="24"/>
        </w:rPr>
        <w:t>J</w:t>
      </w:r>
      <w:r w:rsidR="001E3633">
        <w:rPr>
          <w:rFonts w:ascii="Times New Roman" w:hAnsi="Times New Roman"/>
          <w:sz w:val="24"/>
          <w:szCs w:val="24"/>
        </w:rPr>
        <w:t xml:space="preserve"> </w:t>
      </w:r>
      <w:r w:rsidR="00341AE4" w:rsidRPr="00341AE4">
        <w:rPr>
          <w:rFonts w:ascii="Times New Roman" w:hAnsi="Times New Roman"/>
          <w:sz w:val="24"/>
          <w:szCs w:val="24"/>
        </w:rPr>
        <w:t>sites.</w:t>
      </w:r>
    </w:p>
    <w:p w14:paraId="326F5DE7" w14:textId="77777777" w:rsidR="002C7906" w:rsidRPr="008617DE" w:rsidRDefault="002D5EB2"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J</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i,j</m:t>
                      </m:r>
                    </m:sub>
                  </m:sSub>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i,j</m:t>
                          </m:r>
                        </m:sub>
                      </m:sSub>
                    </m:e>
                  </m:acc>
                </m:den>
              </m:f>
            </m:e>
          </m:nary>
        </m:oMath>
      </m:oMathPara>
    </w:p>
    <w:p w14:paraId="75722ACD" w14:textId="2FB6F7A9" w:rsidR="002C7906" w:rsidRPr="008617DE" w:rsidRDefault="002C7906" w:rsidP="003E73EB">
      <w:pPr>
        <w:spacing w:after="0" w:line="480" w:lineRule="auto"/>
        <w:ind w:firstLine="360"/>
        <w:rPr>
          <w:rFonts w:ascii="Times New Roman" w:hAnsi="Times New Roman"/>
          <w:sz w:val="24"/>
          <w:szCs w:val="24"/>
        </w:rPr>
      </w:pPr>
      <w:r w:rsidRPr="008617DE">
        <w:rPr>
          <w:rFonts w:ascii="Times New Roman" w:hAnsi="Times New Roman"/>
          <w:sz w:val="24"/>
          <w:szCs w:val="24"/>
        </w:rPr>
        <w:t xml:space="preserve">To improve the homogeneity of the variances and meet the linear regression assumptions, we </w:t>
      </w:r>
      <w:r w:rsidR="00C84A83">
        <w:rPr>
          <w:rFonts w:ascii="Times New Roman" w:hAnsi="Times New Roman"/>
          <w:sz w:val="24"/>
          <w:szCs w:val="24"/>
        </w:rPr>
        <w:t xml:space="preserve">natural </w:t>
      </w:r>
      <w:r w:rsidRPr="008617DE">
        <w:rPr>
          <w:rFonts w:ascii="Times New Roman" w:hAnsi="Times New Roman"/>
          <w:sz w:val="24"/>
          <w:szCs w:val="24"/>
        </w:rPr>
        <w:t>log-transformed total abundance and estimated overshoot tags and then fit a linear model.</w:t>
      </w:r>
    </w:p>
    <w:p w14:paraId="37E0EA0B" w14:textId="424D6573" w:rsidR="002C7906" w:rsidRPr="008617DE" w:rsidRDefault="002D5EB2" w:rsidP="003E73EB">
      <w:pPr>
        <w:spacing w:after="0" w:line="480" w:lineRule="auto"/>
        <w:ind w:firstLine="360"/>
        <w:rPr>
          <w:rFonts w:ascii="Times New Roman" w:hAnsi="Times New Roman"/>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e>
              </m:d>
            </m:e>
          </m:func>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4A7F6D4E" w14:textId="77777777" w:rsidR="002C7906" w:rsidRPr="008617DE" w:rsidRDefault="002C7906" w:rsidP="003E73EB">
      <w:pPr>
        <w:spacing w:after="0" w:line="480" w:lineRule="auto"/>
        <w:rPr>
          <w:rFonts w:ascii="Times New Roman" w:hAnsi="Times New Roman"/>
          <w:sz w:val="24"/>
          <w:szCs w:val="24"/>
        </w:rPr>
      </w:pPr>
      <w:r w:rsidRPr="008617DE">
        <w:rPr>
          <w:rFonts w:ascii="Times New Roman" w:hAnsi="Times New Roman"/>
          <w:sz w:val="24"/>
          <w:szCs w:val="24"/>
        </w:rPr>
        <w:t>We then used that linear model to predict the total overshoot abundance that arrived at PRD (</w:t>
      </w:r>
      <w:r w:rsidRPr="008617DE">
        <w:rPr>
          <w:rFonts w:ascii="Times New Roman" w:hAnsi="Times New Roman"/>
          <w:i/>
          <w:iCs/>
          <w:sz w:val="24"/>
          <w:szCs w:val="24"/>
        </w:rPr>
        <w:t>O</w:t>
      </w:r>
      <w:r w:rsidRPr="008617DE">
        <w:rPr>
          <w:rFonts w:ascii="Times New Roman" w:hAnsi="Times New Roman"/>
          <w:i/>
          <w:iCs/>
          <w:sz w:val="24"/>
          <w:szCs w:val="24"/>
          <w:vertAlign w:val="subscript"/>
        </w:rPr>
        <w:t>i</w:t>
      </w:r>
      <w:r w:rsidRPr="008617DE">
        <w:rPr>
          <w:rFonts w:ascii="Times New Roman" w:hAnsi="Times New Roman"/>
          <w:sz w:val="24"/>
          <w:szCs w:val="24"/>
        </w:rPr>
        <w:t>), based on the number of known overshoot tags that were detected at PRD each year (</w:t>
      </w:r>
      <w:r w:rsidRPr="008617DE">
        <w:rPr>
          <w:rFonts w:ascii="Times New Roman" w:hAnsi="Times New Roman"/>
          <w:i/>
          <w:iCs/>
          <w:sz w:val="24"/>
          <w:szCs w:val="24"/>
        </w:rPr>
        <w:t>T</w:t>
      </w:r>
      <w:r w:rsidRPr="008617DE">
        <w:rPr>
          <w:rFonts w:ascii="Times New Roman" w:hAnsi="Times New Roman"/>
          <w:i/>
          <w:iCs/>
          <w:sz w:val="24"/>
          <w:szCs w:val="24"/>
          <w:vertAlign w:val="subscript"/>
        </w:rPr>
        <w:t>i</w:t>
      </w:r>
      <w:r w:rsidRPr="008617DE">
        <w:rPr>
          <w:rFonts w:ascii="Times New Roman" w:hAnsi="Times New Roman"/>
          <w:sz w:val="24"/>
          <w:szCs w:val="24"/>
        </w:rPr>
        <w:t xml:space="preserve">). </w:t>
      </w:r>
    </w:p>
    <w:p w14:paraId="159123DA" w14:textId="4405827F" w:rsidR="002C7906" w:rsidRPr="00EF52E7" w:rsidRDefault="002D5EB2"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ln</m:t>
              </m:r>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7C1925DA"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lastRenderedPageBreak/>
        <w:t>Finally, we calculated the overshoot return survival rate (</w:t>
      </w:r>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oMath>
      <w:r w:rsidRPr="00EF52E7">
        <w:rPr>
          <w:rFonts w:ascii="Times New Roman" w:hAnsi="Times New Roman"/>
          <w:sz w:val="24"/>
          <w:szCs w:val="24"/>
        </w:rPr>
        <w:t>) by dividing the estimate of total overshoot return abundance by the total overshoot abundance at PRD, accounting for uncertainty in the overshoot return abundance from the POM.</w:t>
      </w:r>
    </w:p>
    <w:p w14:paraId="6BCE1D38" w14:textId="77777777" w:rsidR="002C7906" w:rsidRPr="00EF52E7" w:rsidRDefault="002D5EB2"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 xml:space="preserve"> ~ 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τ</m:t>
                  </m:r>
                </m:e>
                <m:sup>
                  <m:r>
                    <w:rPr>
                      <w:rFonts w:ascii="Cambria Math" w:hAnsi="Cambria Math"/>
                      <w:sz w:val="24"/>
                      <w:szCs w:val="24"/>
                    </w:rPr>
                    <m:t>2</m:t>
                  </m:r>
                </m:sup>
              </m:sSup>
            </m:e>
          </m:d>
        </m:oMath>
      </m:oMathPara>
    </w:p>
    <w:p w14:paraId="5D43E574" w14:textId="0C2CA686" w:rsidR="002C7906" w:rsidRPr="00EF52E7" w:rsidRDefault="002D5EB2"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den>
          </m:f>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den>
                  </m:f>
                </m:e>
              </m:d>
            </m:e>
            <m:sup>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sup>
          </m:sSup>
        </m:oMath>
      </m:oMathPara>
    </w:p>
    <w:p w14:paraId="10C67394"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t>We implemented this model within a Bayesian framework, using R (R Core Team 2019) and JAGS software (Plummer 2019). We focused on natural-origin fish, because adipose fin clipped hatchery steelhead may be harvested and harvest rates both upstream and downstream of Priest Rapids Dam are variable and unknown, making it more problematic to find a relationship between overshoot detections at PRD and overshoot return abundance downstream.</w:t>
      </w:r>
    </w:p>
    <w:p w14:paraId="284C9F7A" w14:textId="1022A350" w:rsidR="002C7906" w:rsidRPr="00EF52E7" w:rsidRDefault="002C7906" w:rsidP="00916FBC">
      <w:pPr>
        <w:spacing w:after="0" w:line="480" w:lineRule="auto"/>
        <w:ind w:firstLine="360"/>
        <w:rPr>
          <w:rFonts w:ascii="Times New Roman" w:hAnsi="Times New Roman"/>
          <w:sz w:val="24"/>
          <w:szCs w:val="24"/>
        </w:rPr>
      </w:pPr>
      <w:r w:rsidRPr="00EF52E7">
        <w:rPr>
          <w:rFonts w:ascii="Times New Roman" w:hAnsi="Times New Roman"/>
          <w:i/>
          <w:sz w:val="24"/>
          <w:szCs w:val="24"/>
        </w:rPr>
        <w:t>Overshoot migration success</w:t>
      </w:r>
      <w:r w:rsidRPr="00EF52E7">
        <w:rPr>
          <w:rFonts w:ascii="Times New Roman" w:hAnsi="Times New Roman"/>
          <w:sz w:val="24"/>
          <w:szCs w:val="24"/>
        </w:rPr>
        <w:t>.–</w:t>
      </w:r>
      <w:r w:rsidR="00794CD8" w:rsidRPr="00794CD8">
        <w:rPr>
          <w:rFonts w:ascii="Times New Roman" w:hAnsi="Times New Roman"/>
          <w:sz w:val="24"/>
          <w:szCs w:val="24"/>
        </w:rPr>
        <w:t xml:space="preserve">To evaluate the impact of dam crossings on overshoot return success, we grouped </w:t>
      </w:r>
      <w:r w:rsidR="00B15D52">
        <w:rPr>
          <w:rFonts w:ascii="Times New Roman" w:hAnsi="Times New Roman"/>
          <w:sz w:val="24"/>
          <w:szCs w:val="24"/>
        </w:rPr>
        <w:t>known overshoot steelhead</w:t>
      </w:r>
      <w:r w:rsidR="00794CD8" w:rsidRPr="00794CD8">
        <w:rPr>
          <w:rFonts w:ascii="Times New Roman" w:hAnsi="Times New Roman"/>
          <w:sz w:val="24"/>
          <w:szCs w:val="24"/>
        </w:rPr>
        <w:t xml:space="preserve"> based on the </w:t>
      </w:r>
      <w:r w:rsidR="009023AD">
        <w:rPr>
          <w:rFonts w:ascii="Times New Roman" w:hAnsi="Times New Roman"/>
          <w:sz w:val="24"/>
          <w:szCs w:val="24"/>
        </w:rPr>
        <w:t xml:space="preserve">PIT tag detection of the </w:t>
      </w:r>
      <w:r w:rsidR="008E408E">
        <w:rPr>
          <w:rFonts w:ascii="Times New Roman" w:hAnsi="Times New Roman"/>
          <w:sz w:val="24"/>
          <w:szCs w:val="24"/>
        </w:rPr>
        <w:t>fur</w:t>
      </w:r>
      <w:r w:rsidR="00C377DB">
        <w:rPr>
          <w:rFonts w:ascii="Times New Roman" w:hAnsi="Times New Roman"/>
          <w:sz w:val="24"/>
          <w:szCs w:val="24"/>
        </w:rPr>
        <w:t>thest upstream</w:t>
      </w:r>
      <w:r w:rsidR="003168DA">
        <w:rPr>
          <w:rFonts w:ascii="Times New Roman" w:hAnsi="Times New Roman"/>
          <w:sz w:val="24"/>
          <w:szCs w:val="24"/>
        </w:rPr>
        <w:t xml:space="preserve"> dam</w:t>
      </w:r>
      <w:r w:rsidR="00220E86">
        <w:rPr>
          <w:rFonts w:ascii="Times New Roman" w:hAnsi="Times New Roman"/>
          <w:sz w:val="24"/>
          <w:szCs w:val="24"/>
        </w:rPr>
        <w:t xml:space="preserve">. </w:t>
      </w:r>
      <w:r w:rsidR="00794CD8" w:rsidRPr="00794CD8">
        <w:rPr>
          <w:rFonts w:ascii="Times New Roman" w:hAnsi="Times New Roman"/>
          <w:sz w:val="24"/>
          <w:szCs w:val="24"/>
        </w:rPr>
        <w:t xml:space="preserve">Since Wanapum Dam has no PIT tag detection infrastructure, we could only be certain that fish had crossed 1 (Priest), 3 (Rock Island), 4 (Rocky Reach) or 5 (Wells) dams. Most dams have no way to detect adult fish moving downstream, except for the juvenile bypass at Rocky Reach Dam which closes August 31. Therefore, we focused on the furthest upstream dam fish were detected at during their upstream migration and pooled this data across years due to low sample size. We then fit a logistic regression model using dam number as the independent </w:t>
      </w:r>
      <w:r w:rsidR="00F0653E" w:rsidRPr="00794CD8">
        <w:rPr>
          <w:rFonts w:ascii="Times New Roman" w:hAnsi="Times New Roman"/>
          <w:sz w:val="24"/>
          <w:szCs w:val="24"/>
        </w:rPr>
        <w:t>variable and</w:t>
      </w:r>
      <w:r w:rsidR="00794CD8" w:rsidRPr="00794CD8">
        <w:rPr>
          <w:rFonts w:ascii="Times New Roman" w:hAnsi="Times New Roman"/>
          <w:sz w:val="24"/>
          <w:szCs w:val="24"/>
        </w:rPr>
        <w:t xml:space="preserve"> examined the predicted overshoot return success probabilities after crossing zero to five dams. </w:t>
      </w:r>
      <w:r w:rsidR="00794CD8" w:rsidRPr="00EF52E7">
        <w:rPr>
          <w:rFonts w:ascii="Times New Roman" w:hAnsi="Times New Roman"/>
          <w:sz w:val="24"/>
          <w:szCs w:val="24"/>
        </w:rPr>
        <w:t xml:space="preserve">We </w:t>
      </w:r>
      <w:r w:rsidR="00B608C6">
        <w:rPr>
          <w:rFonts w:ascii="Times New Roman" w:hAnsi="Times New Roman"/>
          <w:sz w:val="24"/>
          <w:szCs w:val="24"/>
        </w:rPr>
        <w:t xml:space="preserve">also </w:t>
      </w:r>
      <w:r w:rsidR="00794CD8" w:rsidRPr="00EF52E7">
        <w:rPr>
          <w:rFonts w:ascii="Times New Roman" w:hAnsi="Times New Roman"/>
          <w:sz w:val="24"/>
          <w:szCs w:val="24"/>
        </w:rPr>
        <w:t xml:space="preserve">examined the PTAGIS detection histories of </w:t>
      </w:r>
      <w:r w:rsidR="00C03139">
        <w:rPr>
          <w:rFonts w:ascii="Times New Roman" w:hAnsi="Times New Roman"/>
          <w:sz w:val="24"/>
          <w:szCs w:val="24"/>
        </w:rPr>
        <w:t xml:space="preserve">adult </w:t>
      </w:r>
      <w:r w:rsidR="00794CD8" w:rsidRPr="00EF52E7">
        <w:rPr>
          <w:rFonts w:ascii="Times New Roman" w:hAnsi="Times New Roman"/>
          <w:sz w:val="24"/>
          <w:szCs w:val="24"/>
        </w:rPr>
        <w:t xml:space="preserve">steelhead tagged as juveniles in the Yakima </w:t>
      </w:r>
      <w:r w:rsidR="00B608C6">
        <w:rPr>
          <w:rFonts w:ascii="Times New Roman" w:hAnsi="Times New Roman"/>
          <w:sz w:val="24"/>
          <w:szCs w:val="24"/>
        </w:rPr>
        <w:t>R</w:t>
      </w:r>
      <w:r w:rsidR="00794CD8" w:rsidRPr="00EF52E7">
        <w:rPr>
          <w:rFonts w:ascii="Times New Roman" w:hAnsi="Times New Roman"/>
          <w:sz w:val="24"/>
          <w:szCs w:val="24"/>
        </w:rPr>
        <w:t xml:space="preserve">iver </w:t>
      </w:r>
      <w:r w:rsidR="00B608C6">
        <w:rPr>
          <w:rFonts w:ascii="Times New Roman" w:hAnsi="Times New Roman"/>
          <w:sz w:val="24"/>
          <w:szCs w:val="24"/>
        </w:rPr>
        <w:t xml:space="preserve">Basin </w:t>
      </w:r>
      <w:r w:rsidR="00794CD8" w:rsidRPr="00EF52E7">
        <w:rPr>
          <w:rFonts w:ascii="Times New Roman" w:hAnsi="Times New Roman"/>
          <w:sz w:val="24"/>
          <w:szCs w:val="24"/>
        </w:rPr>
        <w:t xml:space="preserve">that were detected crossing McNary </w:t>
      </w:r>
      <w:r w:rsidR="00332B80">
        <w:rPr>
          <w:rFonts w:ascii="Times New Roman" w:hAnsi="Times New Roman"/>
          <w:sz w:val="24"/>
          <w:szCs w:val="24"/>
        </w:rPr>
        <w:t>D</w:t>
      </w:r>
      <w:r w:rsidR="00794CD8" w:rsidRPr="00EF52E7">
        <w:rPr>
          <w:rFonts w:ascii="Times New Roman" w:hAnsi="Times New Roman"/>
          <w:sz w:val="24"/>
          <w:szCs w:val="24"/>
        </w:rPr>
        <w:t xml:space="preserve">am, the </w:t>
      </w:r>
      <w:r w:rsidR="003C3813">
        <w:rPr>
          <w:rFonts w:ascii="Times New Roman" w:hAnsi="Times New Roman"/>
          <w:sz w:val="24"/>
          <w:szCs w:val="24"/>
        </w:rPr>
        <w:t>first</w:t>
      </w:r>
      <w:r w:rsidR="00794CD8" w:rsidRPr="00EF52E7">
        <w:rPr>
          <w:rFonts w:ascii="Times New Roman" w:hAnsi="Times New Roman"/>
          <w:sz w:val="24"/>
          <w:szCs w:val="24"/>
        </w:rPr>
        <w:t xml:space="preserve"> dam downstream of the Yakima </w:t>
      </w:r>
      <w:r w:rsidR="00794CD8">
        <w:rPr>
          <w:rFonts w:ascii="Times New Roman" w:hAnsi="Times New Roman"/>
          <w:sz w:val="24"/>
          <w:szCs w:val="24"/>
        </w:rPr>
        <w:t>R</w:t>
      </w:r>
      <w:r w:rsidR="00794CD8" w:rsidRPr="00EF52E7">
        <w:rPr>
          <w:rFonts w:ascii="Times New Roman" w:hAnsi="Times New Roman"/>
          <w:sz w:val="24"/>
          <w:szCs w:val="24"/>
        </w:rPr>
        <w:t>iver</w:t>
      </w:r>
      <w:r w:rsidR="00332B80">
        <w:rPr>
          <w:rFonts w:ascii="Times New Roman" w:hAnsi="Times New Roman"/>
          <w:sz w:val="24"/>
          <w:szCs w:val="24"/>
        </w:rPr>
        <w:t xml:space="preserve"> between 2010 and 2017</w:t>
      </w:r>
      <w:r w:rsidR="00794CD8" w:rsidRPr="00EF52E7">
        <w:rPr>
          <w:rFonts w:ascii="Times New Roman" w:hAnsi="Times New Roman"/>
          <w:sz w:val="24"/>
          <w:szCs w:val="24"/>
        </w:rPr>
        <w:t xml:space="preserve">. </w:t>
      </w:r>
      <w:r w:rsidR="006C33AC">
        <w:rPr>
          <w:rFonts w:ascii="Times New Roman" w:hAnsi="Times New Roman"/>
          <w:sz w:val="24"/>
          <w:szCs w:val="24"/>
        </w:rPr>
        <w:t xml:space="preserve">Steelhead </w:t>
      </w:r>
      <w:r w:rsidR="00353A55">
        <w:rPr>
          <w:rFonts w:ascii="Times New Roman" w:hAnsi="Times New Roman"/>
          <w:sz w:val="24"/>
          <w:szCs w:val="24"/>
        </w:rPr>
        <w:t xml:space="preserve">were pooled across years and based on detection histories were </w:t>
      </w:r>
      <w:r w:rsidR="006C33AC">
        <w:rPr>
          <w:rFonts w:ascii="Times New Roman" w:hAnsi="Times New Roman"/>
          <w:sz w:val="24"/>
          <w:szCs w:val="24"/>
        </w:rPr>
        <w:t>categorized as non-</w:t>
      </w:r>
      <w:r w:rsidR="00353A55">
        <w:rPr>
          <w:rFonts w:ascii="Times New Roman" w:hAnsi="Times New Roman"/>
          <w:sz w:val="24"/>
          <w:szCs w:val="24"/>
        </w:rPr>
        <w:t>overshoots</w:t>
      </w:r>
      <w:r w:rsidR="00974563">
        <w:rPr>
          <w:rFonts w:ascii="Times New Roman" w:hAnsi="Times New Roman"/>
          <w:sz w:val="24"/>
          <w:szCs w:val="24"/>
        </w:rPr>
        <w:t xml:space="preserve">, PRD </w:t>
      </w:r>
      <w:r w:rsidR="00353A55">
        <w:rPr>
          <w:rFonts w:ascii="Times New Roman" w:hAnsi="Times New Roman"/>
          <w:sz w:val="24"/>
          <w:szCs w:val="24"/>
        </w:rPr>
        <w:t>overshoot</w:t>
      </w:r>
      <w:r w:rsidR="00974563">
        <w:rPr>
          <w:rFonts w:ascii="Times New Roman" w:hAnsi="Times New Roman"/>
          <w:sz w:val="24"/>
          <w:szCs w:val="24"/>
        </w:rPr>
        <w:t xml:space="preserve">s, Ice </w:t>
      </w:r>
      <w:r w:rsidR="00974563">
        <w:rPr>
          <w:rFonts w:ascii="Times New Roman" w:hAnsi="Times New Roman"/>
          <w:sz w:val="24"/>
          <w:szCs w:val="24"/>
        </w:rPr>
        <w:lastRenderedPageBreak/>
        <w:t xml:space="preserve">Harbor </w:t>
      </w:r>
      <w:r w:rsidR="00CE5007">
        <w:rPr>
          <w:rFonts w:ascii="Times New Roman" w:hAnsi="Times New Roman"/>
          <w:sz w:val="24"/>
          <w:szCs w:val="24"/>
        </w:rPr>
        <w:t xml:space="preserve">(Snake River) </w:t>
      </w:r>
      <w:r w:rsidR="00974563">
        <w:rPr>
          <w:rFonts w:ascii="Times New Roman" w:hAnsi="Times New Roman"/>
          <w:sz w:val="24"/>
          <w:szCs w:val="24"/>
        </w:rPr>
        <w:t>overshoots or both.</w:t>
      </w:r>
      <w:r w:rsidR="00513275">
        <w:rPr>
          <w:rFonts w:ascii="Times New Roman" w:hAnsi="Times New Roman"/>
          <w:sz w:val="24"/>
          <w:szCs w:val="24"/>
        </w:rPr>
        <w:t xml:space="preserve"> </w:t>
      </w:r>
      <w:r w:rsidR="00794CD8" w:rsidRPr="00EF52E7">
        <w:rPr>
          <w:rFonts w:ascii="Times New Roman" w:hAnsi="Times New Roman"/>
          <w:sz w:val="24"/>
          <w:szCs w:val="24"/>
        </w:rPr>
        <w:t xml:space="preserve">Fish detected within the Yakima </w:t>
      </w:r>
      <w:r w:rsidR="00794CD8">
        <w:rPr>
          <w:rFonts w:ascii="Times New Roman" w:hAnsi="Times New Roman"/>
          <w:sz w:val="24"/>
          <w:szCs w:val="24"/>
        </w:rPr>
        <w:t>R</w:t>
      </w:r>
      <w:r w:rsidR="00794CD8" w:rsidRPr="00EF52E7">
        <w:rPr>
          <w:rFonts w:ascii="Times New Roman" w:hAnsi="Times New Roman"/>
          <w:sz w:val="24"/>
          <w:szCs w:val="24"/>
        </w:rPr>
        <w:t>iver (e.g. at Prosser dam) were categorized as successful migrants.</w:t>
      </w:r>
      <w:r w:rsidR="003E2CCF">
        <w:rPr>
          <w:rFonts w:ascii="Times New Roman" w:hAnsi="Times New Roman"/>
          <w:sz w:val="24"/>
          <w:szCs w:val="24"/>
        </w:rPr>
        <w:t xml:space="preserve"> </w:t>
      </w:r>
      <w:r w:rsidR="00D976D0">
        <w:rPr>
          <w:rFonts w:ascii="Times New Roman" w:hAnsi="Times New Roman"/>
          <w:sz w:val="24"/>
          <w:szCs w:val="24"/>
        </w:rPr>
        <w:t xml:space="preserve">The probability of non-overshoot steelhead </w:t>
      </w:r>
      <w:r w:rsidR="00FC6DDF">
        <w:rPr>
          <w:rFonts w:ascii="Times New Roman" w:hAnsi="Times New Roman"/>
          <w:sz w:val="24"/>
          <w:szCs w:val="24"/>
        </w:rPr>
        <w:t>observed at Prosser</w:t>
      </w:r>
      <w:r w:rsidR="00154442">
        <w:rPr>
          <w:rFonts w:ascii="Times New Roman" w:hAnsi="Times New Roman"/>
          <w:sz w:val="24"/>
          <w:szCs w:val="24"/>
        </w:rPr>
        <w:t xml:space="preserve"> </w:t>
      </w:r>
      <w:r w:rsidR="007D02D7">
        <w:rPr>
          <w:rFonts w:ascii="Times New Roman" w:hAnsi="Times New Roman"/>
          <w:sz w:val="24"/>
          <w:szCs w:val="24"/>
        </w:rPr>
        <w:t>Dam</w:t>
      </w:r>
      <w:r w:rsidR="00FC6DDF">
        <w:rPr>
          <w:rFonts w:ascii="Times New Roman" w:hAnsi="Times New Roman"/>
          <w:sz w:val="24"/>
          <w:szCs w:val="24"/>
        </w:rPr>
        <w:t xml:space="preserve"> was compare</w:t>
      </w:r>
      <w:r w:rsidR="00AE1EA6">
        <w:rPr>
          <w:rFonts w:ascii="Times New Roman" w:hAnsi="Times New Roman"/>
          <w:sz w:val="24"/>
          <w:szCs w:val="24"/>
        </w:rPr>
        <w:t>d</w:t>
      </w:r>
      <w:r w:rsidR="00FC6DDF">
        <w:rPr>
          <w:rFonts w:ascii="Times New Roman" w:hAnsi="Times New Roman"/>
          <w:sz w:val="24"/>
          <w:szCs w:val="24"/>
        </w:rPr>
        <w:t xml:space="preserve"> </w:t>
      </w:r>
      <w:r w:rsidR="007D02D7">
        <w:rPr>
          <w:rFonts w:ascii="Times New Roman" w:hAnsi="Times New Roman"/>
          <w:sz w:val="24"/>
          <w:szCs w:val="24"/>
        </w:rPr>
        <w:t xml:space="preserve">to </w:t>
      </w:r>
      <w:r w:rsidR="00FC6DDF">
        <w:rPr>
          <w:rFonts w:ascii="Times New Roman" w:hAnsi="Times New Roman"/>
          <w:sz w:val="24"/>
          <w:szCs w:val="24"/>
        </w:rPr>
        <w:t xml:space="preserve">the predicted value </w:t>
      </w:r>
      <w:r w:rsidR="00825C1B">
        <w:rPr>
          <w:rFonts w:ascii="Times New Roman" w:hAnsi="Times New Roman"/>
          <w:sz w:val="24"/>
          <w:szCs w:val="24"/>
        </w:rPr>
        <w:t xml:space="preserve">(i.e., 0 dams) </w:t>
      </w:r>
      <w:r w:rsidR="00FC6DDF">
        <w:rPr>
          <w:rFonts w:ascii="Times New Roman" w:hAnsi="Times New Roman"/>
          <w:sz w:val="24"/>
          <w:szCs w:val="24"/>
        </w:rPr>
        <w:t>f</w:t>
      </w:r>
      <w:r w:rsidR="007D02D7">
        <w:rPr>
          <w:rFonts w:ascii="Times New Roman" w:hAnsi="Times New Roman"/>
          <w:sz w:val="24"/>
          <w:szCs w:val="24"/>
        </w:rPr>
        <w:t>ro</w:t>
      </w:r>
      <w:r w:rsidR="00FC6DDF">
        <w:rPr>
          <w:rFonts w:ascii="Times New Roman" w:hAnsi="Times New Roman"/>
          <w:sz w:val="24"/>
          <w:szCs w:val="24"/>
        </w:rPr>
        <w:t>m</w:t>
      </w:r>
      <w:r w:rsidR="007D02D7">
        <w:rPr>
          <w:rFonts w:ascii="Times New Roman" w:hAnsi="Times New Roman"/>
          <w:sz w:val="24"/>
          <w:szCs w:val="24"/>
        </w:rPr>
        <w:t xml:space="preserve"> </w:t>
      </w:r>
      <w:r w:rsidR="00FC6DDF">
        <w:rPr>
          <w:rFonts w:ascii="Times New Roman" w:hAnsi="Times New Roman"/>
          <w:sz w:val="24"/>
          <w:szCs w:val="24"/>
        </w:rPr>
        <w:t xml:space="preserve">the </w:t>
      </w:r>
      <w:r w:rsidR="007D02D7">
        <w:rPr>
          <w:rFonts w:ascii="Times New Roman" w:hAnsi="Times New Roman"/>
          <w:sz w:val="24"/>
          <w:szCs w:val="24"/>
        </w:rPr>
        <w:t>logistic</w:t>
      </w:r>
      <w:r w:rsidR="00FC6DDF">
        <w:rPr>
          <w:rFonts w:ascii="Times New Roman" w:hAnsi="Times New Roman"/>
          <w:sz w:val="24"/>
          <w:szCs w:val="24"/>
        </w:rPr>
        <w:t xml:space="preserve"> regression model</w:t>
      </w:r>
      <w:r w:rsidR="008968B9">
        <w:rPr>
          <w:rFonts w:ascii="Times New Roman" w:hAnsi="Times New Roman"/>
          <w:sz w:val="24"/>
          <w:szCs w:val="24"/>
        </w:rPr>
        <w:t xml:space="preserve"> </w:t>
      </w:r>
      <w:r w:rsidR="000B35B7">
        <w:rPr>
          <w:rFonts w:ascii="Times New Roman" w:hAnsi="Times New Roman"/>
          <w:sz w:val="24"/>
          <w:szCs w:val="24"/>
        </w:rPr>
        <w:t xml:space="preserve">for model validation and </w:t>
      </w:r>
      <w:r w:rsidR="008968B9">
        <w:rPr>
          <w:rFonts w:ascii="Times New Roman" w:hAnsi="Times New Roman"/>
          <w:sz w:val="24"/>
          <w:szCs w:val="24"/>
        </w:rPr>
        <w:t>to better understand the</w:t>
      </w:r>
      <w:r w:rsidR="00285FF9">
        <w:rPr>
          <w:rFonts w:ascii="Times New Roman" w:hAnsi="Times New Roman"/>
          <w:sz w:val="24"/>
          <w:szCs w:val="24"/>
        </w:rPr>
        <w:t xml:space="preserve"> relative</w:t>
      </w:r>
      <w:r w:rsidR="00F048FB">
        <w:rPr>
          <w:rFonts w:ascii="Times New Roman" w:hAnsi="Times New Roman"/>
          <w:sz w:val="24"/>
          <w:szCs w:val="24"/>
        </w:rPr>
        <w:t xml:space="preserve"> </w:t>
      </w:r>
      <w:r w:rsidR="00B10318">
        <w:rPr>
          <w:rFonts w:ascii="Times New Roman" w:hAnsi="Times New Roman"/>
          <w:sz w:val="24"/>
          <w:szCs w:val="24"/>
        </w:rPr>
        <w:t>survival benefits or costs of overshooting behavior.</w:t>
      </w:r>
      <w:r w:rsidR="00FC6DDF">
        <w:rPr>
          <w:rFonts w:ascii="Times New Roman" w:hAnsi="Times New Roman"/>
          <w:sz w:val="24"/>
          <w:szCs w:val="24"/>
        </w:rPr>
        <w:t xml:space="preserve"> </w:t>
      </w:r>
    </w:p>
    <w:p w14:paraId="0F7F92CD" w14:textId="48C535C9" w:rsidR="00347C17" w:rsidRDefault="002C7906" w:rsidP="00AE1EA6">
      <w:pPr>
        <w:tabs>
          <w:tab w:val="left" w:pos="360"/>
        </w:tabs>
        <w:spacing w:after="0" w:line="480" w:lineRule="auto"/>
        <w:rPr>
          <w:rFonts w:ascii="Times New Roman" w:hAnsi="Times New Roman"/>
          <w:sz w:val="24"/>
          <w:szCs w:val="24"/>
        </w:rPr>
      </w:pPr>
      <w:r w:rsidRPr="00EF52E7">
        <w:rPr>
          <w:rFonts w:ascii="Times New Roman" w:hAnsi="Times New Roman"/>
          <w:i/>
          <w:iCs/>
          <w:sz w:val="24"/>
          <w:szCs w:val="24"/>
        </w:rPr>
        <w:tab/>
      </w:r>
      <w:bookmarkStart w:id="17" w:name="_Hlk51077275"/>
      <w:r w:rsidRPr="00EF52E7">
        <w:rPr>
          <w:rFonts w:ascii="Times New Roman" w:hAnsi="Times New Roman"/>
          <w:i/>
          <w:iCs/>
          <w:sz w:val="24"/>
          <w:szCs w:val="24"/>
        </w:rPr>
        <w:t>Overshoot timing.</w:t>
      </w:r>
      <w:r w:rsidRPr="00EF52E7">
        <w:rPr>
          <w:rFonts w:ascii="Times New Roman" w:hAnsi="Times New Roman"/>
          <w:sz w:val="24"/>
          <w:szCs w:val="24"/>
        </w:rPr>
        <w:t>–</w:t>
      </w:r>
      <w:bookmarkEnd w:id="17"/>
      <w:r w:rsidRPr="00EF52E7">
        <w:rPr>
          <w:rFonts w:ascii="Times New Roman" w:hAnsi="Times New Roman"/>
          <w:sz w:val="24"/>
          <w:szCs w:val="24"/>
        </w:rPr>
        <w:t>The influence of overshoot and fallback on run timing into their natural tributary was examined at Prosser Dam by expanding steelhead PIT tag detections from Priest Rapids, at a monthly time scale, using an average tag rate of 15% (WDFW, unpublished data).  The estimated monthly abundance of overshoot steelhead was compared to non-overshoot steelhead using a Kolmogorov-Smirnov (KS) test.</w:t>
      </w:r>
      <w:r w:rsidRPr="00C37CFF">
        <w:rPr>
          <w:rFonts w:ascii="Times New Roman" w:hAnsi="Times New Roman"/>
          <w:sz w:val="24"/>
          <w:szCs w:val="24"/>
        </w:rPr>
        <w:t xml:space="preserve">  </w:t>
      </w:r>
      <w:r w:rsidR="00F775BD">
        <w:rPr>
          <w:rFonts w:ascii="Times New Roman" w:hAnsi="Times New Roman"/>
          <w:sz w:val="24"/>
          <w:szCs w:val="24"/>
        </w:rPr>
        <w:t>Monthly non-overshoot steelhead abundance was estimated by subtracting estimated overshoot abundance from the total monthly abundance counted at Prosser Dam</w:t>
      </w:r>
      <w:r w:rsidR="002C463B">
        <w:rPr>
          <w:rFonts w:ascii="Times New Roman" w:hAnsi="Times New Roman"/>
          <w:sz w:val="24"/>
          <w:szCs w:val="24"/>
        </w:rPr>
        <w:t xml:space="preserve"> (</w:t>
      </w:r>
      <w:hyperlink r:id="rId17" w:history="1">
        <w:r w:rsidR="002C463B" w:rsidRPr="002C463B">
          <w:rPr>
            <w:rStyle w:val="Hyperlink"/>
            <w:rFonts w:ascii="Times New Roman" w:hAnsi="Times New Roman"/>
            <w:sz w:val="24"/>
            <w:szCs w:val="24"/>
          </w:rPr>
          <w:t>http://www.cbr.washington.edu/dart/query/adult_month_sum</w:t>
        </w:r>
      </w:hyperlink>
      <w:r w:rsidR="002C463B">
        <w:rPr>
          <w:rFonts w:ascii="Times New Roman" w:hAnsi="Times New Roman"/>
          <w:sz w:val="24"/>
          <w:szCs w:val="24"/>
        </w:rPr>
        <w:t>)</w:t>
      </w:r>
      <w:r w:rsidR="00F775BD">
        <w:rPr>
          <w:rFonts w:ascii="Times New Roman" w:hAnsi="Times New Roman"/>
          <w:sz w:val="24"/>
          <w:szCs w:val="24"/>
        </w:rPr>
        <w:t xml:space="preserve">. </w:t>
      </w:r>
      <w:r w:rsidRPr="00C37CFF">
        <w:rPr>
          <w:rFonts w:ascii="Times New Roman" w:hAnsi="Times New Roman"/>
          <w:sz w:val="24"/>
          <w:szCs w:val="24"/>
        </w:rPr>
        <w:t>Mean monthly water temperature in</w:t>
      </w:r>
      <w:r w:rsidR="00AE1EA6">
        <w:rPr>
          <w:rFonts w:ascii="Times New Roman" w:hAnsi="Times New Roman"/>
          <w:sz w:val="24"/>
          <w:szCs w:val="24"/>
        </w:rPr>
        <w:t xml:space="preserve"> 2015 (low water year) from </w:t>
      </w:r>
      <w:r w:rsidRPr="00C37CFF">
        <w:rPr>
          <w:rFonts w:ascii="Times New Roman" w:hAnsi="Times New Roman"/>
          <w:sz w:val="24"/>
          <w:szCs w:val="24"/>
        </w:rPr>
        <w:t>the lower Yakima River were queried from the U.S</w:t>
      </w:r>
      <w:r w:rsidR="0095382A">
        <w:rPr>
          <w:rFonts w:ascii="Times New Roman" w:hAnsi="Times New Roman"/>
          <w:sz w:val="24"/>
          <w:szCs w:val="24"/>
        </w:rPr>
        <w:t>.</w:t>
      </w:r>
      <w:r w:rsidRPr="00C37CFF">
        <w:rPr>
          <w:rFonts w:ascii="Times New Roman" w:hAnsi="Times New Roman"/>
          <w:sz w:val="24"/>
          <w:szCs w:val="24"/>
        </w:rPr>
        <w:t xml:space="preserve"> Bureau of Reclamation Hydromet station </w:t>
      </w:r>
      <w:r w:rsidR="00AE1EA6" w:rsidRPr="00C37CFF">
        <w:rPr>
          <w:rFonts w:ascii="Times New Roman" w:hAnsi="Times New Roman"/>
          <w:sz w:val="24"/>
          <w:szCs w:val="24"/>
        </w:rPr>
        <w:t>at Kiona</w:t>
      </w:r>
      <w:r w:rsidR="00F95A47">
        <w:rPr>
          <w:rFonts w:ascii="Times New Roman" w:hAnsi="Times New Roman"/>
          <w:sz w:val="24"/>
          <w:szCs w:val="24"/>
        </w:rPr>
        <w:t>, Washington</w:t>
      </w:r>
      <w:r w:rsidR="00AE1EA6">
        <w:rPr>
          <w:rFonts w:ascii="Times New Roman" w:hAnsi="Times New Roman"/>
          <w:sz w:val="24"/>
          <w:szCs w:val="24"/>
        </w:rPr>
        <w:t xml:space="preserve"> </w:t>
      </w:r>
      <w:r w:rsidR="00C37CFF">
        <w:rPr>
          <w:rFonts w:ascii="Times New Roman" w:hAnsi="Times New Roman"/>
          <w:sz w:val="24"/>
          <w:szCs w:val="24"/>
        </w:rPr>
        <w:t>(</w:t>
      </w:r>
      <w:hyperlink r:id="rId18" w:history="1">
        <w:r w:rsidR="00C37CFF" w:rsidRPr="00C37CFF">
          <w:rPr>
            <w:rFonts w:ascii="Times New Roman" w:hAnsi="Times New Roman"/>
            <w:color w:val="000099"/>
            <w:sz w:val="24"/>
            <w:szCs w:val="24"/>
            <w:u w:val="single"/>
          </w:rPr>
          <w:t>https://www.usbr.gov/pn/hydromet/yakima/yakwebarcread.html</w:t>
        </w:r>
      </w:hyperlink>
      <w:r w:rsidR="00C37CFF">
        <w:rPr>
          <w:rFonts w:ascii="Times New Roman" w:hAnsi="Times New Roman"/>
          <w:color w:val="000099"/>
          <w:sz w:val="24"/>
          <w:szCs w:val="24"/>
          <w:u w:val="single"/>
        </w:rPr>
        <w:t>)</w:t>
      </w:r>
      <w:r w:rsidR="00AE1EA6">
        <w:rPr>
          <w:rFonts w:ascii="Times New Roman" w:hAnsi="Times New Roman"/>
          <w:color w:val="000099"/>
          <w:sz w:val="24"/>
          <w:szCs w:val="24"/>
          <w:u w:val="single"/>
        </w:rPr>
        <w:t>.</w:t>
      </w:r>
      <w:r w:rsidRPr="00C37CFF">
        <w:rPr>
          <w:rFonts w:ascii="Times New Roman" w:hAnsi="Times New Roman"/>
          <w:sz w:val="24"/>
          <w:szCs w:val="24"/>
        </w:rPr>
        <w:t xml:space="preserve"> </w:t>
      </w:r>
      <w:r w:rsidR="00C15E3C">
        <w:rPr>
          <w:rFonts w:ascii="Times New Roman" w:hAnsi="Times New Roman"/>
          <w:sz w:val="24"/>
          <w:szCs w:val="24"/>
        </w:rPr>
        <w:t xml:space="preserve">Columbia River water temperatures </w:t>
      </w:r>
      <w:r w:rsidRPr="00C37CFF">
        <w:rPr>
          <w:rFonts w:ascii="Times New Roman" w:hAnsi="Times New Roman"/>
          <w:sz w:val="24"/>
          <w:szCs w:val="24"/>
        </w:rPr>
        <w:t xml:space="preserve">from the tailrace of Priest Rapids Dam </w:t>
      </w:r>
      <w:r w:rsidR="00FA09F9">
        <w:rPr>
          <w:rFonts w:ascii="Times New Roman" w:hAnsi="Times New Roman"/>
          <w:sz w:val="24"/>
          <w:szCs w:val="24"/>
        </w:rPr>
        <w:t xml:space="preserve">were queried from the </w:t>
      </w:r>
      <w:r w:rsidRPr="00C37CFF">
        <w:rPr>
          <w:rFonts w:ascii="Times New Roman" w:hAnsi="Times New Roman"/>
          <w:sz w:val="24"/>
          <w:szCs w:val="24"/>
        </w:rPr>
        <w:t xml:space="preserve">Data Access Real time (DART) website </w:t>
      </w:r>
      <w:hyperlink r:id="rId19" w:history="1">
        <w:r w:rsidR="00A946D4" w:rsidRPr="00C37CFF">
          <w:rPr>
            <w:rFonts w:ascii="Times New Roman" w:hAnsi="Times New Roman"/>
            <w:color w:val="000099"/>
            <w:sz w:val="24"/>
            <w:szCs w:val="24"/>
            <w:u w:val="single"/>
          </w:rPr>
          <w:t>(http://www.cbr.washington.edu/dart/query/river_daily</w:t>
        </w:r>
      </w:hyperlink>
      <w:r w:rsidR="00A946D4" w:rsidRPr="00C37CFF">
        <w:rPr>
          <w:rFonts w:ascii="Times New Roman" w:hAnsi="Times New Roman"/>
          <w:sz w:val="24"/>
          <w:szCs w:val="24"/>
        </w:rPr>
        <w:t>)</w:t>
      </w:r>
      <w:r w:rsidR="00FA09F9">
        <w:rPr>
          <w:rFonts w:ascii="Times New Roman" w:hAnsi="Times New Roman"/>
          <w:sz w:val="24"/>
          <w:szCs w:val="24"/>
        </w:rPr>
        <w:t>.</w:t>
      </w:r>
      <w:r w:rsidR="00E4382B">
        <w:rPr>
          <w:rFonts w:ascii="Times New Roman" w:hAnsi="Times New Roman"/>
          <w:sz w:val="24"/>
          <w:szCs w:val="24"/>
        </w:rPr>
        <w:t xml:space="preserve"> </w:t>
      </w:r>
    </w:p>
    <w:p w14:paraId="2C2F7400" w14:textId="77777777" w:rsidR="008C5A7C" w:rsidRDefault="008C5A7C" w:rsidP="005E0B00">
      <w:pPr>
        <w:spacing w:after="0" w:line="480" w:lineRule="auto"/>
        <w:jc w:val="center"/>
        <w:rPr>
          <w:rFonts w:ascii="Times New Roman" w:hAnsi="Times New Roman"/>
          <w:b/>
          <w:sz w:val="24"/>
          <w:szCs w:val="24"/>
        </w:rPr>
      </w:pPr>
    </w:p>
    <w:p w14:paraId="33820050" w14:textId="2B79102D" w:rsidR="00C66007" w:rsidRPr="00136386" w:rsidRDefault="00CA18F2" w:rsidP="005674D2">
      <w:pPr>
        <w:spacing w:after="0" w:line="480" w:lineRule="auto"/>
        <w:rPr>
          <w:rFonts w:ascii="Times New Roman" w:hAnsi="Times New Roman"/>
          <w:b/>
          <w:sz w:val="24"/>
          <w:szCs w:val="24"/>
        </w:rPr>
      </w:pPr>
      <w:r>
        <w:rPr>
          <w:rFonts w:ascii="Times New Roman" w:hAnsi="Times New Roman"/>
          <w:b/>
          <w:sz w:val="24"/>
          <w:szCs w:val="24"/>
        </w:rPr>
        <w:t>&lt;</w:t>
      </w:r>
      <w:r w:rsidRPr="00DB4AD2">
        <w:rPr>
          <w:rFonts w:ascii="Times New Roman" w:hAnsi="Times New Roman"/>
          <w:sz w:val="24"/>
          <w:szCs w:val="24"/>
        </w:rPr>
        <w:t>A&gt;Results</w:t>
      </w:r>
    </w:p>
    <w:p w14:paraId="2F67576B" w14:textId="77777777" w:rsidR="008F69EA" w:rsidRDefault="008F69EA" w:rsidP="008F69EA">
      <w:pPr>
        <w:spacing w:after="0" w:line="480" w:lineRule="auto"/>
        <w:rPr>
          <w:rFonts w:ascii="Times New Roman" w:hAnsi="Times New Roman"/>
          <w:sz w:val="24"/>
          <w:szCs w:val="24"/>
        </w:rPr>
      </w:pPr>
      <w:r w:rsidRPr="008F69EA">
        <w:rPr>
          <w:rFonts w:ascii="Times New Roman" w:hAnsi="Times New Roman"/>
          <w:iCs/>
          <w:sz w:val="24"/>
          <w:szCs w:val="24"/>
        </w:rPr>
        <w:t>&lt;B&gt;</w:t>
      </w:r>
      <w:r w:rsidR="007660BA" w:rsidRPr="008F69EA">
        <w:rPr>
          <w:rFonts w:ascii="Times New Roman" w:hAnsi="Times New Roman"/>
          <w:iCs/>
          <w:sz w:val="24"/>
          <w:szCs w:val="24"/>
        </w:rPr>
        <w:t xml:space="preserve">Overshoot </w:t>
      </w:r>
      <w:r w:rsidR="00AD0B16" w:rsidRPr="008F69EA">
        <w:rPr>
          <w:rFonts w:ascii="Times New Roman" w:hAnsi="Times New Roman"/>
          <w:iCs/>
          <w:sz w:val="24"/>
          <w:szCs w:val="24"/>
        </w:rPr>
        <w:t>abundance and migration success</w:t>
      </w:r>
    </w:p>
    <w:p w14:paraId="1D52CE83" w14:textId="15DD71D1" w:rsidR="00CB7B58" w:rsidRDefault="00930162" w:rsidP="008F69EA">
      <w:pPr>
        <w:spacing w:after="0" w:line="480" w:lineRule="auto"/>
        <w:ind w:firstLine="360"/>
        <w:rPr>
          <w:rFonts w:ascii="Times New Roman" w:hAnsi="Times New Roman"/>
          <w:sz w:val="24"/>
          <w:szCs w:val="24"/>
        </w:rPr>
      </w:pPr>
      <w:r>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 xml:space="preserve">Wild and hatchery steelhead abundance was significantly </w:t>
      </w:r>
      <w:r w:rsidR="004E42F7">
        <w:rPr>
          <w:rFonts w:ascii="Times New Roman" w:hAnsi="Times New Roman"/>
          <w:sz w:val="24"/>
          <w:szCs w:val="24"/>
        </w:rPr>
        <w:lastRenderedPageBreak/>
        <w:t>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w:t>
      </w:r>
      <w:r w:rsidR="00BB51B1">
        <w:rPr>
          <w:rFonts w:ascii="Times New Roman" w:hAnsi="Times New Roman"/>
          <w:sz w:val="24"/>
          <w:szCs w:val="24"/>
        </w:rPr>
        <w:t xml:space="preserve">and </w:t>
      </w:r>
      <w:r w:rsidR="00880D26">
        <w:rPr>
          <w:rFonts w:ascii="Times New Roman" w:hAnsi="Times New Roman"/>
          <w:sz w:val="24"/>
          <w:szCs w:val="24"/>
        </w:rPr>
        <w:t>consistent with that reported by Richins and Skalski (2018).</w:t>
      </w:r>
      <w:r w:rsidR="007B3270">
        <w:rPr>
          <w:rFonts w:ascii="Times New Roman" w:hAnsi="Times New Roman"/>
          <w:sz w:val="24"/>
          <w:szCs w:val="24"/>
        </w:rPr>
        <w:t xml:space="preserve"> </w:t>
      </w:r>
      <w:r w:rsidR="00C16E9C">
        <w:rPr>
          <w:rFonts w:ascii="Times New Roman" w:hAnsi="Times New Roman"/>
          <w:sz w:val="24"/>
          <w:szCs w:val="24"/>
        </w:rPr>
        <w:t>The e</w:t>
      </w:r>
      <w:r w:rsidR="00792BFE">
        <w:rPr>
          <w:rFonts w:ascii="Times New Roman" w:hAnsi="Times New Roman"/>
          <w:sz w:val="24"/>
          <w:szCs w:val="24"/>
        </w:rPr>
        <w:t xml:space="preserve">stimated </w:t>
      </w:r>
      <w:r w:rsidR="00C16E9C">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sidR="00C16E9C">
        <w:rPr>
          <w:rFonts w:ascii="Times New Roman" w:hAnsi="Times New Roman"/>
          <w:sz w:val="24"/>
          <w:szCs w:val="24"/>
        </w:rPr>
        <w:t xml:space="preserve">of wild steelhead </w:t>
      </w:r>
      <w:r w:rsidR="00792BFE">
        <w:rPr>
          <w:rFonts w:ascii="Times New Roman" w:hAnsi="Times New Roman"/>
          <w:sz w:val="24"/>
          <w:szCs w:val="24"/>
        </w:rPr>
        <w:t>was significant</w:t>
      </w:r>
      <w:r w:rsidR="00C16E9C">
        <w:rPr>
          <w:rFonts w:ascii="Times New Roman" w:hAnsi="Times New Roman"/>
          <w:sz w:val="24"/>
          <w:szCs w:val="24"/>
        </w:rPr>
        <w:t>ly</w:t>
      </w:r>
      <w:r w:rsidR="00792BFE">
        <w:rPr>
          <w:rFonts w:ascii="Times New Roman" w:hAnsi="Times New Roman"/>
          <w:sz w:val="24"/>
          <w:szCs w:val="24"/>
        </w:rPr>
        <w:t xml:space="preserve"> related to the number of known overshoot fallback</w:t>
      </w:r>
      <w:r w:rsidR="00B53B74">
        <w:rPr>
          <w:rFonts w:ascii="Times New Roman" w:hAnsi="Times New Roman"/>
          <w:sz w:val="24"/>
          <w:szCs w:val="24"/>
        </w:rPr>
        <w:t xml:space="preserve"> fish</w:t>
      </w:r>
      <w:r w:rsidR="00792BFE">
        <w:rPr>
          <w:rFonts w:ascii="Times New Roman" w:hAnsi="Times New Roman"/>
          <w:sz w:val="24"/>
          <w:szCs w:val="24"/>
        </w:rPr>
        <w:t xml:space="preserve">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r w:rsidR="003878CF">
        <w:rPr>
          <w:rFonts w:ascii="Times New Roman" w:hAnsi="Times New Roman"/>
          <w:sz w:val="24"/>
          <w:szCs w:val="24"/>
        </w:rPr>
        <w:t>0.74</w:t>
      </w:r>
      <w:r w:rsidR="006308C2">
        <w:rPr>
          <w:rFonts w:ascii="Times New Roman" w:hAnsi="Times New Roman"/>
          <w:sz w:val="24"/>
          <w:szCs w:val="24"/>
        </w:rPr>
        <w:t xml:space="preserve">; </w:t>
      </w:r>
      <w:r w:rsidR="006308C2" w:rsidRPr="00237C22">
        <w:rPr>
          <w:rFonts w:ascii="Times New Roman" w:hAnsi="Times New Roman"/>
          <w:i/>
          <w:sz w:val="24"/>
          <w:szCs w:val="24"/>
        </w:rPr>
        <w:t xml:space="preserve">P </w:t>
      </w:r>
      <w:r w:rsidR="006308C2" w:rsidRPr="0008457D">
        <w:rPr>
          <w:rFonts w:ascii="Times New Roman" w:hAnsi="Times New Roman"/>
          <w:sz w:val="24"/>
          <w:szCs w:val="24"/>
        </w:rPr>
        <w:t>&lt; 0.0</w:t>
      </w:r>
      <w:r w:rsidR="00237C22">
        <w:rPr>
          <w:rFonts w:ascii="Times New Roman" w:hAnsi="Times New Roman"/>
          <w:sz w:val="24"/>
          <w:szCs w:val="24"/>
        </w:rPr>
        <w:t>0</w:t>
      </w:r>
      <w:r w:rsidR="006308C2" w:rsidRPr="0008457D">
        <w:rPr>
          <w:rFonts w:ascii="Times New Roman" w:hAnsi="Times New Roman"/>
          <w:sz w:val="24"/>
          <w:szCs w:val="24"/>
        </w:rPr>
        <w:t>1</w:t>
      </w:r>
      <w:r w:rsidR="00C16E9C" w:rsidRPr="0008457D">
        <w:rPr>
          <w:rFonts w:ascii="Times New Roman" w:hAnsi="Times New Roman"/>
          <w:sz w:val="24"/>
          <w:szCs w:val="24"/>
        </w:rPr>
        <w:t>).</w:t>
      </w:r>
      <w:r w:rsidR="00C16E9C">
        <w:rPr>
          <w:rFonts w:ascii="Times New Roman" w:hAnsi="Times New Roman"/>
          <w:sz w:val="24"/>
          <w:szCs w:val="24"/>
        </w:rPr>
        <w:t xml:space="preserve"> Using this relationship, we estimate</w:t>
      </w:r>
      <w:r w:rsidR="00B35DD7">
        <w:rPr>
          <w:rFonts w:ascii="Times New Roman" w:hAnsi="Times New Roman"/>
          <w:sz w:val="24"/>
          <w:szCs w:val="24"/>
        </w:rPr>
        <w:t>d</w:t>
      </w:r>
      <w:r w:rsidR="00C16E9C">
        <w:rPr>
          <w:rFonts w:ascii="Times New Roman" w:hAnsi="Times New Roman"/>
          <w:sz w:val="24"/>
          <w:szCs w:val="24"/>
        </w:rPr>
        <w:t xml:space="preserve"> the total </w:t>
      </w:r>
      <w:r w:rsidR="002C44C5">
        <w:rPr>
          <w:rFonts w:ascii="Times New Roman" w:hAnsi="Times New Roman"/>
          <w:sz w:val="24"/>
          <w:szCs w:val="24"/>
        </w:rPr>
        <w:t xml:space="preserve">annual </w:t>
      </w:r>
      <w:r w:rsidR="00C16E9C">
        <w:rPr>
          <w:rFonts w:ascii="Times New Roman" w:hAnsi="Times New Roman"/>
          <w:sz w:val="24"/>
          <w:szCs w:val="24"/>
        </w:rPr>
        <w:t>overshoot abundance of wild steelhead at Priest Rapids Dam based on the total number of known overshoots</w:t>
      </w:r>
      <w:r w:rsidR="00CB7B58">
        <w:rPr>
          <w:rFonts w:ascii="Times New Roman" w:hAnsi="Times New Roman"/>
          <w:sz w:val="24"/>
          <w:szCs w:val="24"/>
        </w:rPr>
        <w:t>;</w:t>
      </w:r>
    </w:p>
    <w:p w14:paraId="0CC93C14" w14:textId="383B47B0" w:rsidR="00CB7B58" w:rsidRPr="00627BD4" w:rsidRDefault="00CB7B58" w:rsidP="00CB7B58">
      <w:pPr>
        <w:spacing w:after="0" w:line="480" w:lineRule="auto"/>
        <w:jc w:val="center"/>
        <w:rPr>
          <w:rFonts w:ascii="Times New Roman" w:hAnsi="Times New Roman"/>
          <w:iCs/>
          <w:sz w:val="24"/>
          <w:szCs w:val="24"/>
          <w:vertAlign w:val="superscript"/>
        </w:rPr>
      </w:pPr>
      <w:r>
        <w:rPr>
          <w:rFonts w:ascii="Times New Roman" w:hAnsi="Times New Roman"/>
          <w:sz w:val="24"/>
          <w:szCs w:val="24"/>
        </w:rPr>
        <w:t xml:space="preserve">Overshoot abundance = </w:t>
      </w:r>
      <w:r w:rsidR="008D4EDA">
        <w:rPr>
          <w:rFonts w:ascii="Times New Roman" w:hAnsi="Times New Roman"/>
          <w:sz w:val="24"/>
          <w:szCs w:val="24"/>
        </w:rPr>
        <w:t>41.46</w:t>
      </w:r>
      <w:r w:rsidR="00C570BE">
        <w:rPr>
          <w:rFonts w:ascii="Times New Roman" w:hAnsi="Times New Roman"/>
          <w:sz w:val="24"/>
          <w:szCs w:val="24"/>
        </w:rPr>
        <w:t>*</w:t>
      </w:r>
      <w:r w:rsidR="00C570BE">
        <w:rPr>
          <w:rFonts w:ascii="Times New Roman" w:hAnsi="Times New Roman"/>
          <w:i/>
          <w:sz w:val="24"/>
          <w:szCs w:val="24"/>
        </w:rPr>
        <w:t>T</w:t>
      </w:r>
      <w:r w:rsidR="00C10C28">
        <w:rPr>
          <w:rFonts w:ascii="Times New Roman" w:hAnsi="Times New Roman"/>
          <w:iCs/>
          <w:sz w:val="24"/>
          <w:szCs w:val="24"/>
          <w:vertAlign w:val="superscript"/>
        </w:rPr>
        <w:t>0</w:t>
      </w:r>
      <w:r w:rsidR="00CB1E4C">
        <w:rPr>
          <w:rFonts w:ascii="Times New Roman" w:hAnsi="Times New Roman"/>
          <w:iCs/>
          <w:sz w:val="24"/>
          <w:szCs w:val="24"/>
          <w:vertAlign w:val="superscript"/>
        </w:rPr>
        <w:t>.99</w:t>
      </w:r>
    </w:p>
    <w:p w14:paraId="1F127F7E" w14:textId="3EBC8F74"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r w:rsidR="00D81EB9">
        <w:rPr>
          <w:rFonts w:ascii="Times New Roman" w:hAnsi="Times New Roman"/>
          <w:i/>
          <w:sz w:val="24"/>
          <w:szCs w:val="24"/>
        </w:rPr>
        <w:t>T</w:t>
      </w:r>
      <w:r w:rsidR="00415DBE">
        <w:rPr>
          <w:rFonts w:ascii="Times New Roman" w:hAnsi="Times New Roman"/>
          <w:sz w:val="24"/>
          <w:szCs w:val="24"/>
        </w:rPr>
        <w:t xml:space="preserve"> </w:t>
      </w:r>
      <w:r>
        <w:rPr>
          <w:rFonts w:ascii="Times New Roman" w:hAnsi="Times New Roman"/>
          <w:sz w:val="24"/>
          <w:szCs w:val="24"/>
        </w:rPr>
        <w:t xml:space="preserve">is the number of known overshoot adult steelhead PIT tagged as juveniles </w:t>
      </w:r>
      <w:r w:rsidR="00F926E3">
        <w:rPr>
          <w:rFonts w:ascii="Times New Roman" w:hAnsi="Times New Roman"/>
          <w:sz w:val="24"/>
          <w:szCs w:val="24"/>
        </w:rPr>
        <w:t xml:space="preserve">detected </w:t>
      </w:r>
      <w:r w:rsidR="00D81EB9">
        <w:rPr>
          <w:rFonts w:ascii="Times New Roman" w:hAnsi="Times New Roman"/>
          <w:sz w:val="24"/>
          <w:szCs w:val="24"/>
        </w:rPr>
        <w:t>at</w:t>
      </w:r>
      <w:r>
        <w:rPr>
          <w:rFonts w:ascii="Times New Roman" w:hAnsi="Times New Roman"/>
          <w:sz w:val="24"/>
          <w:szCs w:val="24"/>
        </w:rPr>
        <w:t xml:space="preserve"> Priest Rapids Dam (Table 3)</w:t>
      </w:r>
      <w:r w:rsidR="00C16E9C">
        <w:rPr>
          <w:rFonts w:ascii="Times New Roman" w:hAnsi="Times New Roman"/>
          <w:sz w:val="24"/>
          <w:szCs w:val="24"/>
        </w:rPr>
        <w:t>.</w:t>
      </w:r>
      <w:r w:rsidR="0049603E" w:rsidRPr="0049603E">
        <w:rPr>
          <w:rFonts w:ascii="Times New Roman" w:hAnsi="Times New Roman"/>
          <w:sz w:val="24"/>
          <w:szCs w:val="24"/>
        </w:rPr>
        <w:t xml:space="preserve"> </w:t>
      </w:r>
      <w:r w:rsidR="0034564B">
        <w:rPr>
          <w:rFonts w:ascii="Times New Roman" w:hAnsi="Times New Roman"/>
          <w:sz w:val="24"/>
          <w:szCs w:val="24"/>
        </w:rPr>
        <w:t xml:space="preserve">Wild steelhead overshoots comprised an average of 44% (SD = 16%) of the adjusted Priest Rapids Dam count and ranged between 23% and 74%. </w:t>
      </w:r>
      <w:r w:rsidR="00BD2E53">
        <w:rPr>
          <w:rFonts w:ascii="Times New Roman" w:hAnsi="Times New Roman"/>
          <w:sz w:val="24"/>
          <w:szCs w:val="24"/>
        </w:rPr>
        <w:t>Wild s</w:t>
      </w:r>
      <w:r w:rsidR="00EA4B4B">
        <w:rPr>
          <w:rFonts w:ascii="Times New Roman" w:hAnsi="Times New Roman"/>
          <w:sz w:val="24"/>
          <w:szCs w:val="24"/>
        </w:rPr>
        <w:t xml:space="preserve">teelhead </w:t>
      </w:r>
      <w:r w:rsidR="00E651E1">
        <w:rPr>
          <w:rFonts w:ascii="Times New Roman" w:hAnsi="Times New Roman"/>
          <w:sz w:val="24"/>
          <w:szCs w:val="24"/>
        </w:rPr>
        <w:t>counted at PRD</w:t>
      </w:r>
      <w:r w:rsidR="00BD2E53">
        <w:rPr>
          <w:rFonts w:ascii="Times New Roman" w:hAnsi="Times New Roman"/>
          <w:sz w:val="24"/>
          <w:szCs w:val="24"/>
        </w:rPr>
        <w:t xml:space="preserve"> originate</w:t>
      </w:r>
      <w:r w:rsidR="0064782E">
        <w:rPr>
          <w:rFonts w:ascii="Times New Roman" w:hAnsi="Times New Roman"/>
          <w:sz w:val="24"/>
          <w:szCs w:val="24"/>
        </w:rPr>
        <w:t xml:space="preserve"> from one of four extant populations or </w:t>
      </w:r>
      <w:r w:rsidR="007B2ABC">
        <w:rPr>
          <w:rFonts w:ascii="Times New Roman" w:hAnsi="Times New Roman"/>
          <w:sz w:val="24"/>
          <w:szCs w:val="24"/>
        </w:rPr>
        <w:t>are overshoots f</w:t>
      </w:r>
      <w:r w:rsidR="00BD2E53">
        <w:rPr>
          <w:rFonts w:ascii="Times New Roman" w:hAnsi="Times New Roman"/>
          <w:sz w:val="24"/>
          <w:szCs w:val="24"/>
        </w:rPr>
        <w:t>ro</w:t>
      </w:r>
      <w:r w:rsidR="007B2ABC">
        <w:rPr>
          <w:rFonts w:ascii="Times New Roman" w:hAnsi="Times New Roman"/>
          <w:sz w:val="24"/>
          <w:szCs w:val="24"/>
        </w:rPr>
        <w:t xml:space="preserve">m downstream populations. </w:t>
      </w:r>
      <w:r w:rsidR="00C13F92">
        <w:rPr>
          <w:rFonts w:ascii="Times New Roman" w:hAnsi="Times New Roman"/>
          <w:sz w:val="24"/>
          <w:szCs w:val="24"/>
        </w:rPr>
        <w:t>Hence, w</w:t>
      </w:r>
      <w:r w:rsidR="005037DF">
        <w:rPr>
          <w:rFonts w:ascii="Times New Roman" w:hAnsi="Times New Roman"/>
          <w:sz w:val="24"/>
          <w:szCs w:val="24"/>
        </w:rPr>
        <w:t xml:space="preserve">e </w:t>
      </w:r>
      <w:r w:rsidR="0082222D">
        <w:rPr>
          <w:rFonts w:ascii="Times New Roman" w:hAnsi="Times New Roman"/>
          <w:sz w:val="24"/>
          <w:szCs w:val="24"/>
        </w:rPr>
        <w:t>summed the estimated number of overshoots at PRD and the estimates of escapement to the four steelhead populations above PRD</w:t>
      </w:r>
      <w:r w:rsidR="00A37237">
        <w:rPr>
          <w:rFonts w:ascii="Times New Roman" w:hAnsi="Times New Roman"/>
          <w:sz w:val="24"/>
          <w:szCs w:val="24"/>
        </w:rPr>
        <w:t xml:space="preserve"> and compared that</w:t>
      </w:r>
      <w:r w:rsidR="00886D7D">
        <w:rPr>
          <w:rFonts w:ascii="Times New Roman" w:hAnsi="Times New Roman"/>
          <w:sz w:val="24"/>
          <w:szCs w:val="24"/>
        </w:rPr>
        <w:t xml:space="preserve"> value</w:t>
      </w:r>
      <w:r w:rsidR="00A37237">
        <w:rPr>
          <w:rFonts w:ascii="Times New Roman" w:hAnsi="Times New Roman"/>
          <w:sz w:val="24"/>
          <w:szCs w:val="24"/>
        </w:rPr>
        <w:t xml:space="preserve"> to the total adjusted counts of wild steelhead that arrived at PRD. </w:t>
      </w:r>
      <w:r w:rsidR="00242F1A">
        <w:rPr>
          <w:rFonts w:ascii="Times New Roman" w:hAnsi="Times New Roman"/>
          <w:sz w:val="24"/>
          <w:szCs w:val="24"/>
        </w:rPr>
        <w:t xml:space="preserve">The </w:t>
      </w:r>
      <w:r w:rsidR="00BA3E62">
        <w:rPr>
          <w:rFonts w:ascii="Times New Roman" w:hAnsi="Times New Roman"/>
          <w:sz w:val="24"/>
          <w:szCs w:val="24"/>
        </w:rPr>
        <w:t xml:space="preserve">two time-series </w:t>
      </w:r>
      <w:r w:rsidR="00CF2DF2">
        <w:rPr>
          <w:rFonts w:ascii="Times New Roman" w:hAnsi="Times New Roman"/>
          <w:sz w:val="24"/>
          <w:szCs w:val="24"/>
        </w:rPr>
        <w:t xml:space="preserve">were </w:t>
      </w:r>
      <w:r w:rsidR="00BA3E62">
        <w:rPr>
          <w:rFonts w:ascii="Times New Roman" w:hAnsi="Times New Roman"/>
          <w:sz w:val="24"/>
          <w:szCs w:val="24"/>
        </w:rPr>
        <w:t>highly correlated (</w:t>
      </w:r>
      <w:r w:rsidR="00BA3E62" w:rsidRPr="00CF735F">
        <w:rPr>
          <w:rFonts w:ascii="Times New Roman" w:hAnsi="Times New Roman"/>
          <w:i/>
          <w:iCs/>
          <w:sz w:val="24"/>
          <w:szCs w:val="24"/>
        </w:rPr>
        <w:t>r</w:t>
      </w:r>
      <w:r w:rsidR="00BA3E62">
        <w:rPr>
          <w:rFonts w:ascii="Times New Roman" w:hAnsi="Times New Roman"/>
          <w:sz w:val="24"/>
          <w:szCs w:val="24"/>
        </w:rPr>
        <w:t xml:space="preserve"> = 0.98) </w:t>
      </w:r>
      <w:r w:rsidR="00CF2DF2">
        <w:rPr>
          <w:rFonts w:ascii="Times New Roman" w:hAnsi="Times New Roman"/>
          <w:sz w:val="24"/>
          <w:szCs w:val="24"/>
        </w:rPr>
        <w:t xml:space="preserve">with a </w:t>
      </w:r>
      <w:r w:rsidR="008F4BF9">
        <w:rPr>
          <w:rFonts w:ascii="Times New Roman" w:hAnsi="Times New Roman"/>
          <w:sz w:val="24"/>
          <w:szCs w:val="24"/>
        </w:rPr>
        <w:t xml:space="preserve">root mean square error of 430 </w:t>
      </w:r>
      <w:r w:rsidR="00D146AA">
        <w:rPr>
          <w:rFonts w:ascii="Times New Roman" w:hAnsi="Times New Roman"/>
          <w:sz w:val="24"/>
          <w:szCs w:val="24"/>
        </w:rPr>
        <w:t xml:space="preserve">fish, </w:t>
      </w:r>
      <w:r w:rsidR="00FB70F1">
        <w:rPr>
          <w:rFonts w:ascii="Times New Roman" w:hAnsi="Times New Roman"/>
          <w:sz w:val="24"/>
          <w:szCs w:val="24"/>
        </w:rPr>
        <w:t>and a mean relative difference of 3.3%</w:t>
      </w:r>
      <w:r w:rsidR="002D1B88">
        <w:rPr>
          <w:rFonts w:ascii="Times New Roman" w:hAnsi="Times New Roman"/>
          <w:sz w:val="24"/>
          <w:szCs w:val="24"/>
        </w:rPr>
        <w:t xml:space="preserve">. </w:t>
      </w:r>
      <w:r w:rsidR="00864BA0">
        <w:rPr>
          <w:rFonts w:ascii="Times New Roman" w:hAnsi="Times New Roman"/>
          <w:sz w:val="24"/>
          <w:szCs w:val="24"/>
        </w:rPr>
        <w:t>In addition</w:t>
      </w:r>
      <w:r w:rsidR="008E1499">
        <w:rPr>
          <w:rFonts w:ascii="Times New Roman" w:hAnsi="Times New Roman"/>
          <w:sz w:val="24"/>
          <w:szCs w:val="24"/>
        </w:rPr>
        <w:t>, o</w:t>
      </w:r>
      <w:r w:rsidR="006E51CA">
        <w:rPr>
          <w:rFonts w:ascii="Times New Roman" w:hAnsi="Times New Roman"/>
          <w:sz w:val="24"/>
          <w:szCs w:val="24"/>
        </w:rPr>
        <w:t xml:space="preserve">vershoot </w:t>
      </w:r>
      <w:r w:rsidR="00A16F54">
        <w:rPr>
          <w:rFonts w:ascii="Times New Roman" w:hAnsi="Times New Roman"/>
          <w:sz w:val="24"/>
          <w:szCs w:val="24"/>
        </w:rPr>
        <w:t xml:space="preserve">return </w:t>
      </w:r>
      <w:r w:rsidR="006E51CA">
        <w:rPr>
          <w:rFonts w:ascii="Times New Roman" w:hAnsi="Times New Roman"/>
          <w:sz w:val="24"/>
          <w:szCs w:val="24"/>
        </w:rPr>
        <w:t xml:space="preserve">survival </w:t>
      </w:r>
      <w:r w:rsidR="00E14723">
        <w:rPr>
          <w:rFonts w:ascii="Times New Roman" w:hAnsi="Times New Roman"/>
          <w:sz w:val="24"/>
          <w:szCs w:val="24"/>
        </w:rPr>
        <w:t>rates of wild steelhead were variable</w:t>
      </w:r>
      <w:r w:rsidR="00466CEB">
        <w:rPr>
          <w:rFonts w:ascii="Times New Roman" w:hAnsi="Times New Roman"/>
          <w:sz w:val="24"/>
          <w:szCs w:val="24"/>
        </w:rPr>
        <w:t xml:space="preserve"> (range 35-70%)</w:t>
      </w:r>
      <w:r w:rsidR="00E14723">
        <w:rPr>
          <w:rFonts w:ascii="Times New Roman" w:hAnsi="Times New Roman"/>
          <w:sz w:val="24"/>
          <w:szCs w:val="24"/>
        </w:rPr>
        <w:t xml:space="preserve"> and averaged </w:t>
      </w:r>
      <w:r w:rsidR="00CB58E0">
        <w:rPr>
          <w:rFonts w:ascii="Times New Roman" w:hAnsi="Times New Roman"/>
          <w:sz w:val="24"/>
          <w:szCs w:val="24"/>
        </w:rPr>
        <w:t>57</w:t>
      </w:r>
      <w:r w:rsidR="00E14723">
        <w:rPr>
          <w:rFonts w:ascii="Times New Roman" w:hAnsi="Times New Roman"/>
          <w:sz w:val="24"/>
          <w:szCs w:val="24"/>
        </w:rPr>
        <w:t xml:space="preserve">% (SD = </w:t>
      </w:r>
      <w:r w:rsidR="005C2F04">
        <w:rPr>
          <w:rFonts w:ascii="Times New Roman" w:hAnsi="Times New Roman"/>
          <w:sz w:val="24"/>
          <w:szCs w:val="24"/>
        </w:rPr>
        <w:t>12</w:t>
      </w:r>
      <w:r w:rsidR="00E14723">
        <w:rPr>
          <w:rFonts w:ascii="Times New Roman" w:hAnsi="Times New Roman"/>
          <w:sz w:val="24"/>
          <w:szCs w:val="24"/>
        </w:rPr>
        <w:t>%)</w:t>
      </w:r>
      <w:r w:rsidR="001F4E54">
        <w:rPr>
          <w:rFonts w:ascii="Times New Roman" w:hAnsi="Times New Roman"/>
          <w:sz w:val="24"/>
          <w:szCs w:val="24"/>
        </w:rPr>
        <w:t xml:space="preserve"> (Table 3)</w:t>
      </w:r>
      <w:r w:rsidR="00E14723">
        <w:rPr>
          <w:rFonts w:ascii="Times New Roman" w:hAnsi="Times New Roman"/>
          <w:sz w:val="24"/>
          <w:szCs w:val="24"/>
        </w:rPr>
        <w:t xml:space="preserve">.   </w:t>
      </w:r>
      <w:r w:rsidR="00B35DD7">
        <w:rPr>
          <w:rFonts w:ascii="Times New Roman" w:hAnsi="Times New Roman"/>
          <w:sz w:val="24"/>
          <w:szCs w:val="24"/>
        </w:rPr>
        <w:t xml:space="preserve"> </w:t>
      </w:r>
    </w:p>
    <w:p w14:paraId="23B1CF67" w14:textId="6D024BDD" w:rsidR="005F5E8B" w:rsidRDefault="00500BF5" w:rsidP="00AB266F">
      <w:pPr>
        <w:spacing w:after="0" w:line="480" w:lineRule="auto"/>
        <w:ind w:firstLine="360"/>
        <w:rPr>
          <w:rFonts w:ascii="Times New Roman" w:hAnsi="Times New Roman"/>
          <w:sz w:val="24"/>
          <w:szCs w:val="24"/>
        </w:rPr>
      </w:pPr>
      <w:r w:rsidRPr="00564CBE">
        <w:rPr>
          <w:rFonts w:ascii="Times New Roman" w:hAnsi="Times New Roman"/>
          <w:sz w:val="24"/>
          <w:szCs w:val="24"/>
        </w:rPr>
        <w:t xml:space="preserve">The </w:t>
      </w:r>
      <w:r w:rsidR="00FD7EEF" w:rsidRPr="00564CBE">
        <w:rPr>
          <w:rFonts w:ascii="Times New Roman" w:hAnsi="Times New Roman"/>
          <w:sz w:val="24"/>
          <w:szCs w:val="24"/>
        </w:rPr>
        <w:t xml:space="preserve">majority </w:t>
      </w:r>
      <w:r w:rsidRPr="00564CBE">
        <w:rPr>
          <w:rFonts w:ascii="Times New Roman" w:hAnsi="Times New Roman"/>
          <w:sz w:val="24"/>
          <w:szCs w:val="24"/>
        </w:rPr>
        <w:t>of known wild steelhead overshoots (</w:t>
      </w:r>
      <w:r w:rsidR="00D21665">
        <w:rPr>
          <w:rFonts w:ascii="Times New Roman" w:hAnsi="Times New Roman"/>
          <w:sz w:val="24"/>
          <w:szCs w:val="24"/>
        </w:rPr>
        <w:t>52</w:t>
      </w:r>
      <w:r w:rsidRPr="00564CBE">
        <w:rPr>
          <w:rFonts w:ascii="Times New Roman" w:hAnsi="Times New Roman"/>
          <w:sz w:val="24"/>
          <w:szCs w:val="24"/>
        </w:rPr>
        <w:t xml:space="preserve">%) were last detected at Priest Rapids Dam. </w:t>
      </w:r>
      <w:r w:rsidR="00810690">
        <w:rPr>
          <w:rFonts w:ascii="Times New Roman" w:hAnsi="Times New Roman"/>
          <w:sz w:val="24"/>
          <w:szCs w:val="24"/>
        </w:rPr>
        <w:t xml:space="preserve">Of those, </w:t>
      </w:r>
      <w:r w:rsidR="00F870BE">
        <w:rPr>
          <w:rFonts w:ascii="Times New Roman" w:hAnsi="Times New Roman"/>
          <w:sz w:val="24"/>
          <w:szCs w:val="24"/>
        </w:rPr>
        <w:t>88</w:t>
      </w:r>
      <w:r w:rsidR="00810690">
        <w:rPr>
          <w:rFonts w:ascii="Times New Roman" w:hAnsi="Times New Roman"/>
          <w:sz w:val="24"/>
          <w:szCs w:val="24"/>
        </w:rPr>
        <w:t xml:space="preserve">% were subsequently detected downstream of PRD. </w:t>
      </w:r>
      <w:r w:rsidR="00B563E9">
        <w:rPr>
          <w:rFonts w:ascii="Times New Roman" w:hAnsi="Times New Roman"/>
          <w:sz w:val="24"/>
          <w:szCs w:val="24"/>
        </w:rPr>
        <w:t xml:space="preserve">The next largest proportion of overshoot wild steelhead (20%) were detected at </w:t>
      </w:r>
      <w:r w:rsidR="00586243">
        <w:rPr>
          <w:rFonts w:ascii="Times New Roman" w:hAnsi="Times New Roman"/>
          <w:sz w:val="24"/>
          <w:szCs w:val="24"/>
        </w:rPr>
        <w:t>farthest upstream dam (</w:t>
      </w:r>
      <w:r w:rsidR="00B563E9">
        <w:rPr>
          <w:rFonts w:ascii="Times New Roman" w:hAnsi="Times New Roman"/>
          <w:sz w:val="24"/>
          <w:szCs w:val="24"/>
        </w:rPr>
        <w:t>Well</w:t>
      </w:r>
      <w:r w:rsidR="00586243">
        <w:rPr>
          <w:rFonts w:ascii="Times New Roman" w:hAnsi="Times New Roman"/>
          <w:sz w:val="24"/>
          <w:szCs w:val="24"/>
        </w:rPr>
        <w:t xml:space="preserve">s Dam), but only </w:t>
      </w:r>
      <w:r w:rsidR="009E1B45">
        <w:rPr>
          <w:rFonts w:ascii="Times New Roman" w:hAnsi="Times New Roman"/>
          <w:sz w:val="24"/>
          <w:szCs w:val="24"/>
        </w:rPr>
        <w:t xml:space="preserve">22% of those fish were observed downstream of PRD. </w:t>
      </w:r>
      <w:r w:rsidR="00AB266F" w:rsidRPr="00564CBE">
        <w:rPr>
          <w:rFonts w:ascii="Times New Roman" w:hAnsi="Times New Roman"/>
          <w:sz w:val="24"/>
          <w:szCs w:val="24"/>
        </w:rPr>
        <w:t xml:space="preserve">A </w:t>
      </w:r>
      <w:r w:rsidR="00AB266F">
        <w:rPr>
          <w:rFonts w:ascii="Times New Roman" w:hAnsi="Times New Roman"/>
          <w:sz w:val="24"/>
          <w:szCs w:val="24"/>
        </w:rPr>
        <w:t xml:space="preserve">small </w:t>
      </w:r>
      <w:r w:rsidR="00AB266F" w:rsidRPr="00564CBE">
        <w:rPr>
          <w:rFonts w:ascii="Times New Roman" w:hAnsi="Times New Roman"/>
          <w:sz w:val="24"/>
          <w:szCs w:val="24"/>
        </w:rPr>
        <w:t xml:space="preserve">proportion of </w:t>
      </w:r>
      <w:r w:rsidR="00AB266F" w:rsidRPr="00564CBE">
        <w:rPr>
          <w:rFonts w:ascii="Times New Roman" w:hAnsi="Times New Roman"/>
          <w:sz w:val="24"/>
          <w:szCs w:val="24"/>
        </w:rPr>
        <w:lastRenderedPageBreak/>
        <w:t xml:space="preserve">known overshoot </w:t>
      </w:r>
      <w:r w:rsidR="001167C4">
        <w:rPr>
          <w:rFonts w:ascii="Times New Roman" w:hAnsi="Times New Roman"/>
          <w:sz w:val="24"/>
          <w:szCs w:val="24"/>
        </w:rPr>
        <w:t xml:space="preserve">wild </w:t>
      </w:r>
      <w:r w:rsidR="00AB266F" w:rsidRPr="00564CBE">
        <w:rPr>
          <w:rFonts w:ascii="Times New Roman" w:hAnsi="Times New Roman"/>
          <w:sz w:val="24"/>
          <w:szCs w:val="24"/>
        </w:rPr>
        <w:t xml:space="preserve">steelhead </w:t>
      </w:r>
      <w:r w:rsidR="00B62212">
        <w:rPr>
          <w:rFonts w:ascii="Times New Roman" w:hAnsi="Times New Roman"/>
          <w:sz w:val="24"/>
          <w:szCs w:val="24"/>
        </w:rPr>
        <w:t xml:space="preserve">were </w:t>
      </w:r>
      <w:r w:rsidR="00AB266F" w:rsidRPr="00564CBE">
        <w:rPr>
          <w:rFonts w:ascii="Times New Roman" w:hAnsi="Times New Roman"/>
          <w:sz w:val="24"/>
          <w:szCs w:val="24"/>
        </w:rPr>
        <w:t>detected in tributaries (</w:t>
      </w:r>
      <w:r w:rsidR="0080336B">
        <w:rPr>
          <w:rFonts w:ascii="Times New Roman" w:hAnsi="Times New Roman"/>
          <w:sz w:val="24"/>
          <w:szCs w:val="24"/>
        </w:rPr>
        <w:t>5.6</w:t>
      </w:r>
      <w:r w:rsidR="00AB266F" w:rsidRPr="00564CBE">
        <w:rPr>
          <w:rFonts w:ascii="Times New Roman" w:hAnsi="Times New Roman"/>
          <w:sz w:val="24"/>
          <w:szCs w:val="24"/>
        </w:rPr>
        <w:t>%)</w:t>
      </w:r>
      <w:r w:rsidR="003E24D2">
        <w:rPr>
          <w:rFonts w:ascii="Times New Roman" w:hAnsi="Times New Roman"/>
          <w:sz w:val="24"/>
          <w:szCs w:val="24"/>
        </w:rPr>
        <w:t xml:space="preserve">, but only </w:t>
      </w:r>
      <w:r w:rsidR="00D56C84">
        <w:rPr>
          <w:rFonts w:ascii="Times New Roman" w:hAnsi="Times New Roman"/>
          <w:sz w:val="24"/>
          <w:szCs w:val="24"/>
        </w:rPr>
        <w:t xml:space="preserve">3.2% (N= 8) were observed </w:t>
      </w:r>
      <w:r w:rsidR="00EE6D0B">
        <w:rPr>
          <w:rFonts w:ascii="Times New Roman" w:hAnsi="Times New Roman"/>
          <w:sz w:val="24"/>
          <w:szCs w:val="24"/>
        </w:rPr>
        <w:t>during the spawning period in the spring</w:t>
      </w:r>
      <w:r w:rsidR="00DC6A39">
        <w:rPr>
          <w:rFonts w:ascii="Times New Roman" w:hAnsi="Times New Roman"/>
          <w:sz w:val="24"/>
          <w:szCs w:val="24"/>
        </w:rPr>
        <w:t>.  Of those</w:t>
      </w:r>
      <w:r w:rsidR="00B150AB">
        <w:rPr>
          <w:rFonts w:ascii="Times New Roman" w:hAnsi="Times New Roman"/>
          <w:sz w:val="24"/>
          <w:szCs w:val="24"/>
        </w:rPr>
        <w:t>, the majority</w:t>
      </w:r>
      <w:r w:rsidR="00311B7B">
        <w:rPr>
          <w:rFonts w:ascii="Times New Roman" w:hAnsi="Times New Roman"/>
          <w:sz w:val="24"/>
          <w:szCs w:val="24"/>
        </w:rPr>
        <w:t xml:space="preserve"> (88%) were observed in tributaries </w:t>
      </w:r>
      <w:r w:rsidR="004627B0">
        <w:rPr>
          <w:rFonts w:ascii="Times New Roman" w:hAnsi="Times New Roman"/>
          <w:sz w:val="24"/>
          <w:szCs w:val="24"/>
        </w:rPr>
        <w:t xml:space="preserve">upstream </w:t>
      </w:r>
      <w:r w:rsidR="00311B7B">
        <w:rPr>
          <w:rFonts w:ascii="Times New Roman" w:hAnsi="Times New Roman"/>
          <w:sz w:val="24"/>
          <w:szCs w:val="24"/>
        </w:rPr>
        <w:t>of Wells Dam</w:t>
      </w:r>
      <w:r w:rsidR="004627B0">
        <w:rPr>
          <w:rFonts w:ascii="Times New Roman" w:hAnsi="Times New Roman"/>
          <w:sz w:val="24"/>
          <w:szCs w:val="24"/>
        </w:rPr>
        <w:t>.</w:t>
      </w:r>
      <w:r w:rsidR="00FC2149">
        <w:rPr>
          <w:rFonts w:ascii="Times New Roman" w:hAnsi="Times New Roman"/>
          <w:sz w:val="24"/>
          <w:szCs w:val="24"/>
        </w:rPr>
        <w:t xml:space="preserve"> </w:t>
      </w:r>
      <w:r w:rsidR="008D67C1" w:rsidRPr="008D67C1">
        <w:rPr>
          <w:rFonts w:ascii="Times New Roman" w:hAnsi="Times New Roman"/>
          <w:sz w:val="24"/>
          <w:szCs w:val="24"/>
        </w:rPr>
        <w:t xml:space="preserve">The logistic model </w:t>
      </w:r>
      <w:r w:rsidR="00C52D5B">
        <w:rPr>
          <w:rFonts w:ascii="Times New Roman" w:hAnsi="Times New Roman"/>
          <w:sz w:val="24"/>
          <w:szCs w:val="24"/>
        </w:rPr>
        <w:t xml:space="preserve">examining the relationship between </w:t>
      </w:r>
      <w:r w:rsidR="00442F6E">
        <w:rPr>
          <w:rFonts w:ascii="Times New Roman" w:hAnsi="Times New Roman"/>
          <w:sz w:val="24"/>
          <w:szCs w:val="24"/>
        </w:rPr>
        <w:t xml:space="preserve">the number of dams and overshoot return rates </w:t>
      </w:r>
      <w:r w:rsidR="008D67C1" w:rsidRPr="008D67C1">
        <w:rPr>
          <w:rFonts w:ascii="Times New Roman" w:hAnsi="Times New Roman"/>
          <w:sz w:val="24"/>
          <w:szCs w:val="24"/>
        </w:rPr>
        <w:t>fit the data well (</w:t>
      </w:r>
      <w:r w:rsidR="006559A6">
        <w:rPr>
          <w:rFonts w:ascii="Times New Roman" w:hAnsi="Times New Roman"/>
          <w:sz w:val="24"/>
          <w:szCs w:val="24"/>
        </w:rPr>
        <w:t>Likelihood ratio test:</w:t>
      </w:r>
      <w:r w:rsidR="008D67C1" w:rsidRPr="008D67C1">
        <w:rPr>
          <w:rFonts w:ascii="Times New Roman" w:hAnsi="Times New Roman"/>
          <w:sz w:val="24"/>
          <w:szCs w:val="24"/>
        </w:rPr>
        <w:t xml:space="preserve"> </w:t>
      </w:r>
      <w:r w:rsidR="006559A6">
        <w:rPr>
          <w:rFonts w:ascii="Times New Roman" w:hAnsi="Times New Roman"/>
          <w:i/>
          <w:iCs/>
          <w:sz w:val="24"/>
          <w:szCs w:val="24"/>
        </w:rPr>
        <w:t>P</w:t>
      </w:r>
      <w:r w:rsidR="008D67C1" w:rsidRPr="008D67C1">
        <w:rPr>
          <w:rFonts w:ascii="Times New Roman" w:hAnsi="Times New Roman"/>
          <w:sz w:val="24"/>
          <w:szCs w:val="24"/>
        </w:rPr>
        <w:t xml:space="preserve"> &lt; </w:t>
      </w:r>
      <w:r w:rsidR="006559A6">
        <w:rPr>
          <w:rFonts w:ascii="Times New Roman" w:hAnsi="Times New Roman"/>
          <w:sz w:val="24"/>
          <w:szCs w:val="24"/>
        </w:rPr>
        <w:t>0.0001</w:t>
      </w:r>
      <w:r w:rsidR="00754850">
        <w:rPr>
          <w:rFonts w:ascii="Times New Roman" w:hAnsi="Times New Roman"/>
          <w:sz w:val="24"/>
          <w:szCs w:val="24"/>
        </w:rPr>
        <w:t>,</w:t>
      </w:r>
      <w:r w:rsidR="008D67C1" w:rsidRPr="008D67C1">
        <w:rPr>
          <w:rFonts w:ascii="Times New Roman" w:hAnsi="Times New Roman"/>
          <w:sz w:val="24"/>
          <w:szCs w:val="24"/>
        </w:rPr>
        <w:t xml:space="preserve"> pseudo </w:t>
      </w:r>
      <w:r w:rsidR="008D67C1" w:rsidRPr="00EF73E0">
        <w:rPr>
          <w:rFonts w:ascii="Times New Roman" w:hAnsi="Times New Roman"/>
          <w:iCs/>
          <w:sz w:val="24"/>
          <w:szCs w:val="24"/>
        </w:rPr>
        <w:t>R</w:t>
      </w:r>
      <w:r w:rsidR="008D67C1" w:rsidRPr="00EF73E0">
        <w:rPr>
          <w:rFonts w:ascii="Times New Roman" w:hAnsi="Times New Roman"/>
          <w:iCs/>
          <w:sz w:val="24"/>
          <w:szCs w:val="24"/>
          <w:vertAlign w:val="superscript"/>
        </w:rPr>
        <w:t>2</w:t>
      </w:r>
      <w:r w:rsidR="008D67C1" w:rsidRPr="008D67C1">
        <w:rPr>
          <w:rFonts w:ascii="Times New Roman" w:hAnsi="Times New Roman"/>
          <w:sz w:val="24"/>
          <w:szCs w:val="24"/>
        </w:rPr>
        <w:t xml:space="preserve"> = 0.77), suggesting that the number of dams a fish crosses when overshooting is </w:t>
      </w:r>
      <w:r w:rsidR="00E34B1F">
        <w:rPr>
          <w:rFonts w:ascii="Times New Roman" w:hAnsi="Times New Roman"/>
          <w:sz w:val="24"/>
          <w:szCs w:val="24"/>
        </w:rPr>
        <w:t xml:space="preserve">negatively </w:t>
      </w:r>
      <w:r w:rsidR="008D67C1" w:rsidRPr="008D67C1">
        <w:rPr>
          <w:rFonts w:ascii="Times New Roman" w:hAnsi="Times New Roman"/>
          <w:sz w:val="24"/>
          <w:szCs w:val="24"/>
        </w:rPr>
        <w:t xml:space="preserve">associated with their </w:t>
      </w:r>
      <w:r w:rsidR="00714E5C">
        <w:rPr>
          <w:rFonts w:ascii="Times New Roman" w:hAnsi="Times New Roman"/>
          <w:sz w:val="24"/>
          <w:szCs w:val="24"/>
        </w:rPr>
        <w:t>downstream migration</w:t>
      </w:r>
      <w:r w:rsidR="008D67C1" w:rsidRPr="008D67C1">
        <w:rPr>
          <w:rFonts w:ascii="Times New Roman" w:hAnsi="Times New Roman"/>
          <w:sz w:val="24"/>
          <w:szCs w:val="24"/>
        </w:rPr>
        <w:t xml:space="preserve"> success</w:t>
      </w:r>
      <w:r w:rsidR="00EF73E0">
        <w:rPr>
          <w:rFonts w:ascii="Times New Roman" w:hAnsi="Times New Roman"/>
          <w:sz w:val="24"/>
          <w:szCs w:val="24"/>
        </w:rPr>
        <w:t xml:space="preserve"> (Figure 2)</w:t>
      </w:r>
      <w:r w:rsidR="008D67C1" w:rsidRPr="008D67C1">
        <w:rPr>
          <w:rFonts w:ascii="Times New Roman" w:hAnsi="Times New Roman"/>
          <w:sz w:val="24"/>
          <w:szCs w:val="24"/>
        </w:rPr>
        <w:t>.</w:t>
      </w:r>
      <w:r w:rsidR="00EF73E0">
        <w:rPr>
          <w:rFonts w:ascii="Times New Roman" w:hAnsi="Times New Roman"/>
          <w:sz w:val="24"/>
          <w:szCs w:val="24"/>
        </w:rPr>
        <w:t xml:space="preserve"> </w:t>
      </w:r>
      <w:r w:rsidR="00053498">
        <w:rPr>
          <w:rFonts w:ascii="Times New Roman" w:hAnsi="Times New Roman"/>
          <w:sz w:val="24"/>
          <w:szCs w:val="24"/>
        </w:rPr>
        <w:t>Model predictions</w:t>
      </w:r>
      <w:r w:rsidR="009C0F30">
        <w:rPr>
          <w:rFonts w:ascii="Times New Roman" w:hAnsi="Times New Roman"/>
          <w:sz w:val="24"/>
          <w:szCs w:val="24"/>
        </w:rPr>
        <w:t xml:space="preserve"> (</w:t>
      </w:r>
      <w:r w:rsidR="00C235D3">
        <w:rPr>
          <w:rFonts w:ascii="Times New Roman" w:hAnsi="Times New Roman"/>
          <w:sz w:val="24"/>
          <w:szCs w:val="24"/>
        </w:rPr>
        <w:t>95% CI)</w:t>
      </w:r>
      <w:r w:rsidR="00053498">
        <w:rPr>
          <w:rFonts w:ascii="Times New Roman" w:hAnsi="Times New Roman"/>
          <w:sz w:val="24"/>
          <w:szCs w:val="24"/>
        </w:rPr>
        <w:t xml:space="preserve"> </w:t>
      </w:r>
      <w:r w:rsidR="0059600C">
        <w:rPr>
          <w:rFonts w:ascii="Times New Roman" w:hAnsi="Times New Roman"/>
          <w:sz w:val="24"/>
          <w:szCs w:val="24"/>
        </w:rPr>
        <w:t xml:space="preserve">for zero dams </w:t>
      </w:r>
      <w:r w:rsidR="00C235D3">
        <w:rPr>
          <w:rFonts w:ascii="Times New Roman" w:hAnsi="Times New Roman"/>
          <w:sz w:val="24"/>
          <w:szCs w:val="24"/>
        </w:rPr>
        <w:t xml:space="preserve">was </w:t>
      </w:r>
      <w:r w:rsidR="0059600C">
        <w:rPr>
          <w:rFonts w:ascii="Times New Roman" w:hAnsi="Times New Roman"/>
          <w:sz w:val="24"/>
          <w:szCs w:val="24"/>
        </w:rPr>
        <w:t>0.944</w:t>
      </w:r>
      <w:r w:rsidR="00C235D3">
        <w:rPr>
          <w:rFonts w:ascii="Times New Roman" w:hAnsi="Times New Roman"/>
          <w:sz w:val="24"/>
          <w:szCs w:val="24"/>
        </w:rPr>
        <w:t xml:space="preserve"> (</w:t>
      </w:r>
      <w:r w:rsidR="004A2BB3">
        <w:rPr>
          <w:rFonts w:ascii="Times New Roman" w:hAnsi="Times New Roman"/>
          <w:sz w:val="24"/>
          <w:szCs w:val="24"/>
        </w:rPr>
        <w:t xml:space="preserve">0.896, 0.971) and comported well </w:t>
      </w:r>
      <w:r w:rsidR="00F31273">
        <w:rPr>
          <w:rFonts w:ascii="Times New Roman" w:hAnsi="Times New Roman"/>
          <w:sz w:val="24"/>
          <w:szCs w:val="24"/>
        </w:rPr>
        <w:t xml:space="preserve">the observed probability of non-overshoot Yakima River steelhead </w:t>
      </w:r>
      <w:r w:rsidR="00314CFB">
        <w:rPr>
          <w:rFonts w:ascii="Times New Roman" w:hAnsi="Times New Roman"/>
          <w:sz w:val="24"/>
          <w:szCs w:val="24"/>
        </w:rPr>
        <w:t xml:space="preserve">(N = 276) </w:t>
      </w:r>
      <w:r w:rsidR="00F31273">
        <w:rPr>
          <w:rFonts w:ascii="Times New Roman" w:hAnsi="Times New Roman"/>
          <w:sz w:val="24"/>
          <w:szCs w:val="24"/>
        </w:rPr>
        <w:t>at Prosser Dam (</w:t>
      </w:r>
      <w:r w:rsidR="00444C36">
        <w:rPr>
          <w:rFonts w:ascii="Times New Roman" w:hAnsi="Times New Roman"/>
          <w:sz w:val="24"/>
          <w:szCs w:val="24"/>
        </w:rPr>
        <w:t>0.949).</w:t>
      </w:r>
    </w:p>
    <w:p w14:paraId="1E2FA0FE" w14:textId="77777777" w:rsidR="008F69EA" w:rsidRDefault="008F69EA" w:rsidP="008F69EA">
      <w:pPr>
        <w:spacing w:after="0" w:line="480" w:lineRule="auto"/>
        <w:rPr>
          <w:rFonts w:ascii="Times New Roman" w:hAnsi="Times New Roman"/>
          <w:i/>
          <w:iCs/>
          <w:sz w:val="24"/>
          <w:szCs w:val="24"/>
        </w:rPr>
      </w:pPr>
    </w:p>
    <w:p w14:paraId="0A3C7964" w14:textId="77777777" w:rsidR="008F69EA" w:rsidRPr="008F69EA" w:rsidRDefault="008F69EA" w:rsidP="008F69EA">
      <w:pPr>
        <w:spacing w:after="0" w:line="480" w:lineRule="auto"/>
        <w:rPr>
          <w:rFonts w:ascii="Times New Roman" w:hAnsi="Times New Roman"/>
          <w:sz w:val="24"/>
          <w:szCs w:val="24"/>
        </w:rPr>
      </w:pPr>
      <w:r w:rsidRPr="00443B92">
        <w:rPr>
          <w:rFonts w:ascii="Times New Roman" w:hAnsi="Times New Roman"/>
          <w:iCs/>
          <w:sz w:val="24"/>
          <w:szCs w:val="24"/>
        </w:rPr>
        <w:t>&lt;B&gt;</w:t>
      </w:r>
      <w:r w:rsidR="00420C30" w:rsidRPr="00443B92">
        <w:rPr>
          <w:rFonts w:ascii="Times New Roman" w:hAnsi="Times New Roman"/>
          <w:iCs/>
          <w:sz w:val="24"/>
          <w:szCs w:val="24"/>
        </w:rPr>
        <w:t xml:space="preserve">Overshoot migration </w:t>
      </w:r>
      <w:r w:rsidR="005B5D20" w:rsidRPr="00443B92">
        <w:rPr>
          <w:rFonts w:ascii="Times New Roman" w:hAnsi="Times New Roman"/>
          <w:iCs/>
          <w:sz w:val="24"/>
          <w:szCs w:val="24"/>
        </w:rPr>
        <w:t>timing</w:t>
      </w:r>
    </w:p>
    <w:p w14:paraId="64234756" w14:textId="332C71FE" w:rsidR="008C5A7C" w:rsidRDefault="000606C1" w:rsidP="008F69EA">
      <w:pPr>
        <w:spacing w:after="0" w:line="480" w:lineRule="auto"/>
        <w:ind w:firstLine="360"/>
        <w:rPr>
          <w:rFonts w:ascii="Times New Roman" w:hAnsi="Times New Roman"/>
          <w:sz w:val="24"/>
          <w:szCs w:val="24"/>
        </w:rPr>
      </w:pPr>
      <w:r>
        <w:rPr>
          <w:rFonts w:ascii="Times New Roman" w:hAnsi="Times New Roman"/>
          <w:sz w:val="24"/>
          <w:szCs w:val="24"/>
        </w:rPr>
        <w:t xml:space="preserve">Steelhead exhibiting overshoot behavior </w:t>
      </w:r>
      <w:r w:rsidR="00BD7920">
        <w:rPr>
          <w:rFonts w:ascii="Times New Roman" w:hAnsi="Times New Roman"/>
          <w:sz w:val="24"/>
          <w:szCs w:val="24"/>
        </w:rPr>
        <w:t xml:space="preserve">have </w:t>
      </w:r>
      <w:r w:rsidR="00D139DE">
        <w:rPr>
          <w:rFonts w:ascii="Times New Roman" w:hAnsi="Times New Roman"/>
          <w:sz w:val="24"/>
          <w:szCs w:val="24"/>
        </w:rPr>
        <w:t xml:space="preserve">a </w:t>
      </w:r>
      <w:r w:rsidR="00BD7920">
        <w:rPr>
          <w:rFonts w:ascii="Times New Roman" w:hAnsi="Times New Roman"/>
          <w:sz w:val="24"/>
          <w:szCs w:val="24"/>
        </w:rPr>
        <w:t xml:space="preserve">longer migration </w:t>
      </w:r>
      <w:r w:rsidR="00A51126">
        <w:rPr>
          <w:rFonts w:ascii="Times New Roman" w:hAnsi="Times New Roman"/>
          <w:sz w:val="24"/>
          <w:szCs w:val="24"/>
        </w:rPr>
        <w:t>distance</w:t>
      </w:r>
      <w:r w:rsidR="00BD7920">
        <w:rPr>
          <w:rFonts w:ascii="Times New Roman" w:hAnsi="Times New Roman"/>
          <w:sz w:val="24"/>
          <w:szCs w:val="24"/>
        </w:rPr>
        <w:t xml:space="preserve"> compared </w:t>
      </w:r>
      <w:r w:rsidR="00A51126">
        <w:rPr>
          <w:rFonts w:ascii="Times New Roman" w:hAnsi="Times New Roman"/>
          <w:sz w:val="24"/>
          <w:szCs w:val="24"/>
        </w:rPr>
        <w:t>to</w:t>
      </w:r>
      <w:r w:rsidR="00BD7920">
        <w:rPr>
          <w:rFonts w:ascii="Times New Roman" w:hAnsi="Times New Roman"/>
          <w:sz w:val="24"/>
          <w:szCs w:val="24"/>
        </w:rPr>
        <w:t xml:space="preserve"> non-</w:t>
      </w:r>
      <w:r w:rsidR="00A51126">
        <w:rPr>
          <w:rFonts w:ascii="Times New Roman" w:hAnsi="Times New Roman"/>
          <w:sz w:val="24"/>
          <w:szCs w:val="24"/>
        </w:rPr>
        <w:t>overshoot</w:t>
      </w:r>
      <w:r w:rsidR="00BD7920">
        <w:rPr>
          <w:rFonts w:ascii="Times New Roman" w:hAnsi="Times New Roman"/>
          <w:sz w:val="24"/>
          <w:szCs w:val="24"/>
        </w:rPr>
        <w:t xml:space="preserve"> </w:t>
      </w:r>
      <w:r w:rsidR="00A51126">
        <w:rPr>
          <w:rFonts w:ascii="Times New Roman" w:hAnsi="Times New Roman"/>
          <w:sz w:val="24"/>
          <w:szCs w:val="24"/>
        </w:rPr>
        <w:t>steelhead</w:t>
      </w:r>
      <w:r w:rsidR="00BD7920">
        <w:rPr>
          <w:rFonts w:ascii="Times New Roman" w:hAnsi="Times New Roman"/>
          <w:sz w:val="24"/>
          <w:szCs w:val="24"/>
        </w:rPr>
        <w:t xml:space="preserve"> that may ultimately influence their migration timing into their natal stream.</w:t>
      </w:r>
      <w:r w:rsidR="00A51126">
        <w:rPr>
          <w:rFonts w:ascii="Times New Roman" w:hAnsi="Times New Roman"/>
          <w:sz w:val="24"/>
          <w:szCs w:val="24"/>
        </w:rPr>
        <w:t xml:space="preserve"> </w:t>
      </w:r>
      <w:r w:rsidR="008E23F1">
        <w:rPr>
          <w:rFonts w:ascii="Times New Roman" w:hAnsi="Times New Roman"/>
          <w:sz w:val="24"/>
          <w:szCs w:val="24"/>
        </w:rPr>
        <w:t>The relative prevalence of the overshoot behavior and influence of migration timing into their natal tributary was examined using Yakima River steelhead</w:t>
      </w:r>
      <w:r w:rsidR="00CE5635">
        <w:rPr>
          <w:rFonts w:ascii="Times New Roman" w:hAnsi="Times New Roman"/>
          <w:sz w:val="24"/>
          <w:szCs w:val="24"/>
        </w:rPr>
        <w:t xml:space="preserve"> due to its proximity to PRD and high detection probability (0.90) at Prosser Dam</w:t>
      </w:r>
      <w:r w:rsidR="008E23F1">
        <w:rPr>
          <w:rFonts w:ascii="Times New Roman" w:hAnsi="Times New Roman"/>
          <w:sz w:val="24"/>
          <w:szCs w:val="24"/>
        </w:rPr>
        <w:t xml:space="preserve">.  Between 2010 and 2017, 327 wild </w:t>
      </w:r>
      <w:r w:rsidR="00DE5C79">
        <w:rPr>
          <w:rFonts w:ascii="Times New Roman" w:hAnsi="Times New Roman"/>
          <w:sz w:val="24"/>
          <w:szCs w:val="24"/>
        </w:rPr>
        <w:t xml:space="preserve">adult </w:t>
      </w:r>
      <w:r w:rsidR="008E23F1">
        <w:rPr>
          <w:rFonts w:ascii="Times New Roman" w:hAnsi="Times New Roman"/>
          <w:sz w:val="24"/>
          <w:szCs w:val="24"/>
        </w:rPr>
        <w:t xml:space="preserve">steelhead tagged as juveniles </w:t>
      </w:r>
      <w:r w:rsidR="00C20298">
        <w:rPr>
          <w:rFonts w:ascii="Times New Roman" w:hAnsi="Times New Roman"/>
          <w:sz w:val="24"/>
          <w:szCs w:val="24"/>
        </w:rPr>
        <w:t xml:space="preserve">in the Yakima River </w:t>
      </w:r>
      <w:r w:rsidR="008E23F1">
        <w:rPr>
          <w:rFonts w:ascii="Times New Roman" w:hAnsi="Times New Roman"/>
          <w:sz w:val="24"/>
          <w:szCs w:val="24"/>
        </w:rPr>
        <w:t>were dete</w:t>
      </w:r>
      <w:r w:rsidR="00C90CA3">
        <w:rPr>
          <w:rFonts w:ascii="Times New Roman" w:hAnsi="Times New Roman"/>
          <w:sz w:val="24"/>
          <w:szCs w:val="24"/>
        </w:rPr>
        <w:t>cted at McNary Dam. Of those, 13</w:t>
      </w:r>
      <w:r w:rsidR="008E23F1">
        <w:rPr>
          <w:rFonts w:ascii="Times New Roman" w:hAnsi="Times New Roman"/>
          <w:sz w:val="24"/>
          <w:szCs w:val="24"/>
        </w:rPr>
        <w:t xml:space="preserve">% were </w:t>
      </w:r>
      <w:r w:rsidR="00C90CA3">
        <w:rPr>
          <w:rFonts w:ascii="Times New Roman" w:hAnsi="Times New Roman"/>
          <w:sz w:val="24"/>
          <w:szCs w:val="24"/>
        </w:rPr>
        <w:t>detected at Priest Rapids Dam and 3</w:t>
      </w:r>
      <w:r w:rsidR="008E23F1">
        <w:rPr>
          <w:rFonts w:ascii="Times New Roman" w:hAnsi="Times New Roman"/>
          <w:sz w:val="24"/>
          <w:szCs w:val="24"/>
        </w:rPr>
        <w:t>% at Ice Harbor Dam</w:t>
      </w:r>
      <w:r w:rsidR="00D36CD1">
        <w:rPr>
          <w:rFonts w:ascii="Times New Roman" w:hAnsi="Times New Roman"/>
          <w:sz w:val="24"/>
          <w:szCs w:val="24"/>
        </w:rPr>
        <w:t>.</w:t>
      </w:r>
      <w:r w:rsidR="00C90CA3">
        <w:rPr>
          <w:rFonts w:ascii="Times New Roman" w:hAnsi="Times New Roman"/>
          <w:sz w:val="24"/>
          <w:szCs w:val="24"/>
        </w:rPr>
        <w:t xml:space="preserve"> Of those</w:t>
      </w:r>
      <w:r w:rsidR="00535EC7">
        <w:rPr>
          <w:rFonts w:ascii="Times New Roman" w:hAnsi="Times New Roman"/>
          <w:sz w:val="24"/>
          <w:szCs w:val="24"/>
        </w:rPr>
        <w:t xml:space="preserve"> </w:t>
      </w:r>
      <w:r w:rsidR="00461D8F">
        <w:rPr>
          <w:rFonts w:ascii="Times New Roman" w:hAnsi="Times New Roman"/>
          <w:sz w:val="24"/>
          <w:szCs w:val="24"/>
        </w:rPr>
        <w:t>overshoot steelhead</w:t>
      </w:r>
      <w:r w:rsidR="00C90CA3">
        <w:rPr>
          <w:rFonts w:ascii="Times New Roman" w:hAnsi="Times New Roman"/>
          <w:sz w:val="24"/>
          <w:szCs w:val="24"/>
        </w:rPr>
        <w:t>, a small percentage (</w:t>
      </w:r>
      <w:r w:rsidR="00461D8F">
        <w:rPr>
          <w:rFonts w:ascii="Times New Roman" w:hAnsi="Times New Roman"/>
          <w:sz w:val="24"/>
          <w:szCs w:val="24"/>
        </w:rPr>
        <w:t>14</w:t>
      </w:r>
      <w:r w:rsidR="00C90CA3">
        <w:rPr>
          <w:rFonts w:ascii="Times New Roman" w:hAnsi="Times New Roman"/>
          <w:sz w:val="24"/>
          <w:szCs w:val="24"/>
        </w:rPr>
        <w:t xml:space="preserve">%) were detected at both Priest Rapids and Ice Harbor dams. </w:t>
      </w:r>
      <w:r w:rsidR="00F25E5F">
        <w:rPr>
          <w:rFonts w:ascii="Times New Roman" w:hAnsi="Times New Roman"/>
          <w:sz w:val="24"/>
          <w:szCs w:val="24"/>
        </w:rPr>
        <w:t xml:space="preserve">Yakima steelhead that were not detected at </w:t>
      </w:r>
      <w:r w:rsidR="00E00CF3">
        <w:rPr>
          <w:rFonts w:ascii="Times New Roman" w:hAnsi="Times New Roman"/>
          <w:sz w:val="24"/>
          <w:szCs w:val="24"/>
        </w:rPr>
        <w:t xml:space="preserve">any </w:t>
      </w:r>
      <w:r w:rsidR="00787199">
        <w:rPr>
          <w:rFonts w:ascii="Times New Roman" w:hAnsi="Times New Roman"/>
          <w:sz w:val="24"/>
          <w:szCs w:val="24"/>
        </w:rPr>
        <w:t xml:space="preserve">Upper </w:t>
      </w:r>
      <w:r w:rsidR="00F25E5F">
        <w:rPr>
          <w:rFonts w:ascii="Times New Roman" w:hAnsi="Times New Roman"/>
          <w:sz w:val="24"/>
          <w:szCs w:val="24"/>
        </w:rPr>
        <w:t>Columbia or Snake River dam upstream of McNary Dam had the greatest proportion detected at Prosser Dam (9</w:t>
      </w:r>
      <w:r w:rsidR="00E00CF3">
        <w:rPr>
          <w:rFonts w:ascii="Times New Roman" w:hAnsi="Times New Roman"/>
          <w:sz w:val="24"/>
          <w:szCs w:val="24"/>
        </w:rPr>
        <w:t>4.9</w:t>
      </w:r>
      <w:r w:rsidR="00F25E5F">
        <w:rPr>
          <w:rFonts w:ascii="Times New Roman" w:hAnsi="Times New Roman"/>
          <w:sz w:val="24"/>
          <w:szCs w:val="24"/>
        </w:rPr>
        <w:t xml:space="preserve">%).  Overshoot steelhead at Priest Rapids Dam and Ice Harbor Dam </w:t>
      </w:r>
      <w:r w:rsidR="00380FB5">
        <w:rPr>
          <w:rFonts w:ascii="Times New Roman" w:hAnsi="Times New Roman"/>
          <w:sz w:val="24"/>
          <w:szCs w:val="24"/>
        </w:rPr>
        <w:t xml:space="preserve">had </w:t>
      </w:r>
      <w:r w:rsidR="00405E6A">
        <w:rPr>
          <w:rFonts w:ascii="Times New Roman" w:hAnsi="Times New Roman"/>
          <w:sz w:val="24"/>
          <w:szCs w:val="24"/>
        </w:rPr>
        <w:t>oversho</w:t>
      </w:r>
      <w:r w:rsidR="00120543">
        <w:rPr>
          <w:rFonts w:ascii="Times New Roman" w:hAnsi="Times New Roman"/>
          <w:sz w:val="24"/>
          <w:szCs w:val="24"/>
        </w:rPr>
        <w:t>o</w:t>
      </w:r>
      <w:r w:rsidR="00405E6A">
        <w:rPr>
          <w:rFonts w:ascii="Times New Roman" w:hAnsi="Times New Roman"/>
          <w:sz w:val="24"/>
          <w:szCs w:val="24"/>
        </w:rPr>
        <w:t>t return</w:t>
      </w:r>
      <w:r w:rsidR="00F25E5F">
        <w:rPr>
          <w:rFonts w:ascii="Times New Roman" w:hAnsi="Times New Roman"/>
          <w:sz w:val="24"/>
          <w:szCs w:val="24"/>
        </w:rPr>
        <w:t xml:space="preserve"> rates of 78% and 60%, respectively. </w:t>
      </w:r>
      <w:r w:rsidR="005D7B9E">
        <w:rPr>
          <w:rFonts w:ascii="Times New Roman" w:hAnsi="Times New Roman"/>
          <w:sz w:val="24"/>
          <w:szCs w:val="24"/>
        </w:rPr>
        <w:t xml:space="preserve">In general, Yakima steelhead are </w:t>
      </w:r>
      <w:r w:rsidR="00B55C65">
        <w:rPr>
          <w:rFonts w:ascii="Times New Roman" w:hAnsi="Times New Roman"/>
          <w:sz w:val="24"/>
          <w:szCs w:val="24"/>
        </w:rPr>
        <w:t xml:space="preserve">not </w:t>
      </w:r>
      <w:r w:rsidR="00FF5F38">
        <w:rPr>
          <w:rFonts w:ascii="Times New Roman" w:hAnsi="Times New Roman"/>
          <w:sz w:val="24"/>
          <w:szCs w:val="24"/>
        </w:rPr>
        <w:t>observed</w:t>
      </w:r>
      <w:r w:rsidR="00B55C65">
        <w:rPr>
          <w:rFonts w:ascii="Times New Roman" w:hAnsi="Times New Roman"/>
          <w:sz w:val="24"/>
          <w:szCs w:val="24"/>
        </w:rPr>
        <w:t xml:space="preserve"> at </w:t>
      </w:r>
      <w:r w:rsidR="00FF5F38">
        <w:rPr>
          <w:rFonts w:ascii="Times New Roman" w:hAnsi="Times New Roman"/>
          <w:sz w:val="24"/>
          <w:szCs w:val="24"/>
        </w:rPr>
        <w:t>Pr</w:t>
      </w:r>
      <w:r w:rsidR="00B55C65">
        <w:rPr>
          <w:rFonts w:ascii="Times New Roman" w:hAnsi="Times New Roman"/>
          <w:sz w:val="24"/>
          <w:szCs w:val="24"/>
        </w:rPr>
        <w:t xml:space="preserve">osser Dam until water </w:t>
      </w:r>
      <w:r w:rsidR="00FF5F38">
        <w:rPr>
          <w:rFonts w:ascii="Times New Roman" w:hAnsi="Times New Roman"/>
          <w:sz w:val="24"/>
          <w:szCs w:val="24"/>
        </w:rPr>
        <w:t>temperature</w:t>
      </w:r>
      <w:del w:id="18" w:author="Garrity, Michael D (DFW)" w:date="2020-10-07T16:33:00Z">
        <w:r w:rsidR="00461D8F" w:rsidDel="00154EA7">
          <w:rPr>
            <w:rFonts w:ascii="Times New Roman" w:hAnsi="Times New Roman"/>
            <w:sz w:val="24"/>
            <w:szCs w:val="24"/>
          </w:rPr>
          <w:delText>s</w:delText>
        </w:r>
      </w:del>
      <w:r w:rsidR="00B55C65">
        <w:rPr>
          <w:rFonts w:ascii="Times New Roman" w:hAnsi="Times New Roman"/>
          <w:sz w:val="24"/>
          <w:szCs w:val="24"/>
        </w:rPr>
        <w:t xml:space="preserve"> decline</w:t>
      </w:r>
      <w:ins w:id="19" w:author="Garrity, Michael D (DFW)" w:date="2020-10-07T16:33:00Z">
        <w:r w:rsidR="00154EA7">
          <w:rPr>
            <w:rFonts w:ascii="Times New Roman" w:hAnsi="Times New Roman"/>
            <w:sz w:val="24"/>
            <w:szCs w:val="24"/>
          </w:rPr>
          <w:t>s</w:t>
        </w:r>
      </w:ins>
      <w:r w:rsidR="00B55C65">
        <w:rPr>
          <w:rFonts w:ascii="Times New Roman" w:hAnsi="Times New Roman"/>
          <w:sz w:val="24"/>
          <w:szCs w:val="24"/>
        </w:rPr>
        <w:t xml:space="preserve"> and </w:t>
      </w:r>
      <w:del w:id="20" w:author="Garrity, Michael D (DFW)" w:date="2020-10-07T16:34:00Z">
        <w:r w:rsidR="00B55C65" w:rsidDel="00154EA7">
          <w:rPr>
            <w:rFonts w:ascii="Times New Roman" w:hAnsi="Times New Roman"/>
            <w:sz w:val="24"/>
            <w:szCs w:val="24"/>
          </w:rPr>
          <w:delText xml:space="preserve">are </w:delText>
        </w:r>
      </w:del>
      <w:ins w:id="21" w:author="Garrity, Michael D (DFW)" w:date="2020-10-07T16:34:00Z">
        <w:r w:rsidR="00154EA7">
          <w:rPr>
            <w:rFonts w:ascii="Times New Roman" w:hAnsi="Times New Roman"/>
            <w:sz w:val="24"/>
            <w:szCs w:val="24"/>
          </w:rPr>
          <w:t xml:space="preserve">is </w:t>
        </w:r>
      </w:ins>
      <w:r w:rsidR="00B55C65">
        <w:rPr>
          <w:rFonts w:ascii="Times New Roman" w:hAnsi="Times New Roman"/>
          <w:sz w:val="24"/>
          <w:szCs w:val="24"/>
        </w:rPr>
        <w:t>sim</w:t>
      </w:r>
      <w:r w:rsidR="00FF5F38">
        <w:rPr>
          <w:rFonts w:ascii="Times New Roman" w:hAnsi="Times New Roman"/>
          <w:sz w:val="24"/>
          <w:szCs w:val="24"/>
        </w:rPr>
        <w:t>i</w:t>
      </w:r>
      <w:r w:rsidR="00B55C65">
        <w:rPr>
          <w:rFonts w:ascii="Times New Roman" w:hAnsi="Times New Roman"/>
          <w:sz w:val="24"/>
          <w:szCs w:val="24"/>
        </w:rPr>
        <w:t>l</w:t>
      </w:r>
      <w:r w:rsidR="00FF5F38">
        <w:rPr>
          <w:rFonts w:ascii="Times New Roman" w:hAnsi="Times New Roman"/>
          <w:sz w:val="24"/>
          <w:szCs w:val="24"/>
        </w:rPr>
        <w:t xml:space="preserve">ar to </w:t>
      </w:r>
      <w:r w:rsidR="00461D8F">
        <w:rPr>
          <w:rFonts w:ascii="Times New Roman" w:hAnsi="Times New Roman"/>
          <w:sz w:val="24"/>
          <w:szCs w:val="24"/>
        </w:rPr>
        <w:t xml:space="preserve">that of </w:t>
      </w:r>
      <w:r w:rsidR="00FF5F38">
        <w:rPr>
          <w:rFonts w:ascii="Times New Roman" w:hAnsi="Times New Roman"/>
          <w:sz w:val="24"/>
          <w:szCs w:val="24"/>
        </w:rPr>
        <w:t>the Columbia River</w:t>
      </w:r>
      <w:r w:rsidR="00B2604D">
        <w:rPr>
          <w:rFonts w:ascii="Times New Roman" w:hAnsi="Times New Roman"/>
          <w:sz w:val="24"/>
          <w:szCs w:val="24"/>
        </w:rPr>
        <w:t xml:space="preserve"> </w:t>
      </w:r>
      <w:r w:rsidR="00B278B8">
        <w:rPr>
          <w:rFonts w:ascii="Times New Roman" w:hAnsi="Times New Roman"/>
          <w:sz w:val="24"/>
          <w:szCs w:val="24"/>
        </w:rPr>
        <w:t>(Figure 3)</w:t>
      </w:r>
      <w:r w:rsidR="00FF5F38">
        <w:rPr>
          <w:rFonts w:ascii="Times New Roman" w:hAnsi="Times New Roman"/>
          <w:sz w:val="24"/>
          <w:szCs w:val="24"/>
        </w:rPr>
        <w:t>.</w:t>
      </w:r>
      <w:r w:rsidR="00B2604D">
        <w:rPr>
          <w:rFonts w:ascii="Times New Roman" w:hAnsi="Times New Roman"/>
          <w:sz w:val="24"/>
          <w:szCs w:val="24"/>
        </w:rPr>
        <w:t xml:space="preserve"> </w:t>
      </w:r>
      <w:r w:rsidR="00C50CDA">
        <w:rPr>
          <w:rFonts w:ascii="Times New Roman" w:hAnsi="Times New Roman"/>
          <w:sz w:val="24"/>
          <w:szCs w:val="24"/>
        </w:rPr>
        <w:t>However, b</w:t>
      </w:r>
      <w:r w:rsidR="00A67760">
        <w:rPr>
          <w:rFonts w:ascii="Times New Roman" w:hAnsi="Times New Roman"/>
          <w:sz w:val="24"/>
          <w:szCs w:val="24"/>
        </w:rPr>
        <w:t xml:space="preserve">ased on </w:t>
      </w:r>
      <w:r w:rsidR="00C50CDA">
        <w:rPr>
          <w:rFonts w:ascii="Times New Roman" w:hAnsi="Times New Roman"/>
          <w:sz w:val="24"/>
          <w:szCs w:val="24"/>
        </w:rPr>
        <w:t xml:space="preserve">expanded </w:t>
      </w:r>
      <w:r w:rsidR="00A67760">
        <w:rPr>
          <w:rFonts w:ascii="Times New Roman" w:hAnsi="Times New Roman"/>
          <w:sz w:val="24"/>
          <w:szCs w:val="24"/>
        </w:rPr>
        <w:t xml:space="preserve">detections </w:t>
      </w:r>
      <w:r w:rsidR="00C50CDA">
        <w:rPr>
          <w:rFonts w:ascii="Times New Roman" w:hAnsi="Times New Roman"/>
          <w:sz w:val="24"/>
          <w:szCs w:val="24"/>
        </w:rPr>
        <w:t xml:space="preserve">of </w:t>
      </w:r>
      <w:r w:rsidR="002A4003">
        <w:rPr>
          <w:rFonts w:ascii="Times New Roman" w:hAnsi="Times New Roman"/>
          <w:sz w:val="24"/>
          <w:szCs w:val="24"/>
        </w:rPr>
        <w:lastRenderedPageBreak/>
        <w:t xml:space="preserve">PRD </w:t>
      </w:r>
      <w:r w:rsidR="00C50CDA">
        <w:rPr>
          <w:rFonts w:ascii="Times New Roman" w:hAnsi="Times New Roman"/>
          <w:sz w:val="24"/>
          <w:szCs w:val="24"/>
        </w:rPr>
        <w:t xml:space="preserve">PIT tagged </w:t>
      </w:r>
      <w:r w:rsidR="002A4003">
        <w:rPr>
          <w:rFonts w:ascii="Times New Roman" w:hAnsi="Times New Roman"/>
          <w:sz w:val="24"/>
          <w:szCs w:val="24"/>
        </w:rPr>
        <w:t xml:space="preserve">steelhead </w:t>
      </w:r>
      <w:r w:rsidR="00C50CDA">
        <w:rPr>
          <w:rFonts w:ascii="Times New Roman" w:hAnsi="Times New Roman"/>
          <w:sz w:val="24"/>
          <w:szCs w:val="24"/>
        </w:rPr>
        <w:t xml:space="preserve">at </w:t>
      </w:r>
      <w:r w:rsidR="007C26AB">
        <w:rPr>
          <w:rFonts w:ascii="Times New Roman" w:hAnsi="Times New Roman"/>
          <w:sz w:val="24"/>
          <w:szCs w:val="24"/>
        </w:rPr>
        <w:t>Prosser Dam</w:t>
      </w:r>
      <w:r w:rsidR="00A67760">
        <w:rPr>
          <w:rFonts w:ascii="Times New Roman" w:hAnsi="Times New Roman"/>
          <w:sz w:val="24"/>
          <w:szCs w:val="24"/>
        </w:rPr>
        <w:t xml:space="preserve">, </w:t>
      </w:r>
      <w:r w:rsidR="00456581">
        <w:rPr>
          <w:rFonts w:ascii="Times New Roman" w:hAnsi="Times New Roman"/>
          <w:sz w:val="24"/>
          <w:szCs w:val="24"/>
        </w:rPr>
        <w:t>the monthly dist</w:t>
      </w:r>
      <w:r w:rsidR="00EC0A22">
        <w:rPr>
          <w:rFonts w:ascii="Times New Roman" w:hAnsi="Times New Roman"/>
          <w:sz w:val="24"/>
          <w:szCs w:val="24"/>
        </w:rPr>
        <w:t xml:space="preserve">ribution of </w:t>
      </w:r>
      <w:r w:rsidR="00A67760">
        <w:rPr>
          <w:rFonts w:ascii="Times New Roman" w:hAnsi="Times New Roman"/>
          <w:sz w:val="24"/>
          <w:szCs w:val="24"/>
        </w:rPr>
        <w:t xml:space="preserve">overshoot </w:t>
      </w:r>
      <w:r w:rsidR="00720060">
        <w:rPr>
          <w:rFonts w:ascii="Times New Roman" w:hAnsi="Times New Roman"/>
          <w:sz w:val="24"/>
          <w:szCs w:val="24"/>
        </w:rPr>
        <w:t xml:space="preserve">steelhead </w:t>
      </w:r>
      <w:r w:rsidR="000056E4">
        <w:rPr>
          <w:rFonts w:ascii="Times New Roman" w:hAnsi="Times New Roman"/>
          <w:sz w:val="24"/>
          <w:szCs w:val="24"/>
        </w:rPr>
        <w:t xml:space="preserve">was significantly later </w:t>
      </w:r>
      <w:r w:rsidR="004545FF">
        <w:rPr>
          <w:rFonts w:ascii="Times New Roman" w:hAnsi="Times New Roman"/>
          <w:sz w:val="24"/>
          <w:szCs w:val="24"/>
        </w:rPr>
        <w:t xml:space="preserve">compared to non-overshoot steelhead </w:t>
      </w:r>
      <w:r w:rsidR="00A67760">
        <w:rPr>
          <w:rFonts w:ascii="Times New Roman" w:hAnsi="Times New Roman"/>
          <w:sz w:val="24"/>
          <w:szCs w:val="24"/>
        </w:rPr>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w:t>
      </w:r>
      <w:r w:rsidR="00B8574F">
        <w:rPr>
          <w:rFonts w:ascii="Times New Roman" w:hAnsi="Times New Roman"/>
          <w:sz w:val="24"/>
          <w:szCs w:val="24"/>
        </w:rPr>
        <w:t>3</w:t>
      </w:r>
      <w:r w:rsidR="00A67760">
        <w:rPr>
          <w:rFonts w:ascii="Times New Roman" w:hAnsi="Times New Roman"/>
          <w:sz w:val="24"/>
          <w:szCs w:val="24"/>
        </w:rPr>
        <w:t>).</w:t>
      </w:r>
      <w:r w:rsidR="00C029AE">
        <w:rPr>
          <w:rFonts w:ascii="Times New Roman" w:hAnsi="Times New Roman"/>
          <w:sz w:val="24"/>
          <w:szCs w:val="24"/>
        </w:rPr>
        <w:t xml:space="preserve"> Approximately</w:t>
      </w:r>
      <w:r w:rsidR="00720060">
        <w:rPr>
          <w:rFonts w:ascii="Times New Roman" w:hAnsi="Times New Roman"/>
          <w:sz w:val="24"/>
          <w:szCs w:val="24"/>
        </w:rPr>
        <w:t xml:space="preserve"> </w:t>
      </w:r>
      <w:r w:rsidR="008E34A3">
        <w:rPr>
          <w:rFonts w:ascii="Times New Roman" w:hAnsi="Times New Roman"/>
          <w:sz w:val="24"/>
          <w:szCs w:val="24"/>
        </w:rPr>
        <w:t xml:space="preserve">50% of overshoot steelhead </w:t>
      </w:r>
      <w:r w:rsidR="004545FF">
        <w:rPr>
          <w:rFonts w:ascii="Times New Roman" w:hAnsi="Times New Roman"/>
          <w:sz w:val="24"/>
          <w:szCs w:val="24"/>
        </w:rPr>
        <w:t>arrived at Prosser Dam</w:t>
      </w:r>
      <w:r w:rsidR="008E34A3">
        <w:rPr>
          <w:rFonts w:ascii="Times New Roman" w:hAnsi="Times New Roman"/>
          <w:sz w:val="24"/>
          <w:szCs w:val="24"/>
        </w:rPr>
        <w:t xml:space="preserve"> prior to January 1 compared to 7</w:t>
      </w:r>
      <w:r w:rsidR="003A38A2">
        <w:rPr>
          <w:rFonts w:ascii="Times New Roman" w:hAnsi="Times New Roman"/>
          <w:sz w:val="24"/>
          <w:szCs w:val="24"/>
        </w:rPr>
        <w:t>3</w:t>
      </w:r>
      <w:r w:rsidR="008E34A3">
        <w:rPr>
          <w:rFonts w:ascii="Times New Roman" w:hAnsi="Times New Roman"/>
          <w:sz w:val="24"/>
          <w:szCs w:val="24"/>
        </w:rPr>
        <w:t xml:space="preserve">%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507224F8" w:rsidR="008C5A7C" w:rsidRPr="00F95A47" w:rsidRDefault="000871D7" w:rsidP="00F926E3">
      <w:pPr>
        <w:spacing w:after="0" w:line="480" w:lineRule="auto"/>
        <w:rPr>
          <w:rFonts w:ascii="Times New Roman" w:hAnsi="Times New Roman"/>
          <w:sz w:val="24"/>
          <w:szCs w:val="24"/>
        </w:rPr>
      </w:pPr>
      <w:r w:rsidRPr="00F95A47">
        <w:rPr>
          <w:rFonts w:ascii="Times New Roman" w:hAnsi="Times New Roman"/>
          <w:sz w:val="24"/>
          <w:szCs w:val="24"/>
        </w:rPr>
        <w:t>&lt;A&gt;Discussion</w:t>
      </w:r>
    </w:p>
    <w:p w14:paraId="349152DA" w14:textId="29797A7A" w:rsidR="003A7B1D" w:rsidRDefault="009857CC" w:rsidP="00F926E3">
      <w:pPr>
        <w:spacing w:after="0" w:line="480" w:lineRule="auto"/>
        <w:ind w:firstLine="360"/>
        <w:rPr>
          <w:rFonts w:ascii="Times New Roman" w:hAnsi="Times New Roman"/>
          <w:sz w:val="24"/>
          <w:szCs w:val="24"/>
        </w:rPr>
      </w:pPr>
      <w:r w:rsidRPr="0012269B">
        <w:rPr>
          <w:rFonts w:ascii="Times New Roman" w:hAnsi="Times New Roman"/>
          <w:sz w:val="24"/>
          <w:szCs w:val="24"/>
        </w:rPr>
        <w:t>Mean</w:t>
      </w:r>
      <w:r w:rsidR="003F58CE" w:rsidRPr="0012269B">
        <w:rPr>
          <w:rFonts w:ascii="Times New Roman" w:hAnsi="Times New Roman"/>
          <w:sz w:val="24"/>
          <w:szCs w:val="24"/>
        </w:rPr>
        <w:t xml:space="preserve"> </w:t>
      </w:r>
      <w:r w:rsidRPr="0012269B">
        <w:rPr>
          <w:rFonts w:ascii="Times New Roman" w:hAnsi="Times New Roman"/>
          <w:sz w:val="24"/>
          <w:szCs w:val="24"/>
        </w:rPr>
        <w:t xml:space="preserve">annual estimates of overshoot wild steelhead </w:t>
      </w:r>
      <w:r w:rsidR="003F58CE" w:rsidRPr="0012269B">
        <w:rPr>
          <w:rFonts w:ascii="Times New Roman" w:hAnsi="Times New Roman"/>
          <w:sz w:val="24"/>
          <w:szCs w:val="24"/>
        </w:rPr>
        <w:t>at Priest Rapids Dam were 1,</w:t>
      </w:r>
      <w:r w:rsidR="00001027">
        <w:rPr>
          <w:rFonts w:ascii="Times New Roman" w:hAnsi="Times New Roman"/>
          <w:sz w:val="24"/>
          <w:szCs w:val="24"/>
        </w:rPr>
        <w:t>85</w:t>
      </w:r>
      <w:r w:rsidR="00582D3D">
        <w:rPr>
          <w:rFonts w:ascii="Times New Roman" w:hAnsi="Times New Roman"/>
          <w:sz w:val="24"/>
          <w:szCs w:val="24"/>
        </w:rPr>
        <w:t>5</w:t>
      </w:r>
      <w:r w:rsidR="003F58CE" w:rsidRPr="0012269B">
        <w:rPr>
          <w:rFonts w:ascii="Times New Roman" w:hAnsi="Times New Roman"/>
          <w:sz w:val="24"/>
          <w:szCs w:val="24"/>
        </w:rPr>
        <w:t xml:space="preserve"> (</w:t>
      </w:r>
      <w:r w:rsidR="00DC6373">
        <w:rPr>
          <w:rFonts w:ascii="Times New Roman" w:hAnsi="Times New Roman"/>
          <w:sz w:val="24"/>
          <w:szCs w:val="24"/>
        </w:rPr>
        <w:t xml:space="preserve">SD = </w:t>
      </w:r>
      <w:r w:rsidR="000E0512">
        <w:rPr>
          <w:rFonts w:ascii="Times New Roman" w:hAnsi="Times New Roman"/>
          <w:sz w:val="24"/>
          <w:szCs w:val="24"/>
        </w:rPr>
        <w:t>9</w:t>
      </w:r>
      <w:r w:rsidR="00582D3D">
        <w:rPr>
          <w:rFonts w:ascii="Times New Roman" w:hAnsi="Times New Roman"/>
          <w:sz w:val="24"/>
          <w:szCs w:val="24"/>
        </w:rPr>
        <w:t>59</w:t>
      </w:r>
      <w:r w:rsidR="003F58CE" w:rsidRPr="0012269B">
        <w:rPr>
          <w:rFonts w:ascii="Times New Roman" w:hAnsi="Times New Roman"/>
          <w:sz w:val="24"/>
          <w:szCs w:val="24"/>
        </w:rPr>
        <w:t>)</w:t>
      </w:r>
      <w:r w:rsidR="00DC6373">
        <w:rPr>
          <w:rFonts w:ascii="Times New Roman" w:hAnsi="Times New Roman"/>
          <w:sz w:val="24"/>
          <w:szCs w:val="24"/>
        </w:rPr>
        <w:t xml:space="preserve"> or </w:t>
      </w:r>
      <w:r w:rsidR="00A97A55">
        <w:rPr>
          <w:rFonts w:ascii="Times New Roman" w:hAnsi="Times New Roman"/>
          <w:sz w:val="24"/>
          <w:szCs w:val="24"/>
        </w:rPr>
        <w:t>4</w:t>
      </w:r>
      <w:r w:rsidR="003F58CE" w:rsidRPr="0012269B">
        <w:rPr>
          <w:rFonts w:ascii="Times New Roman" w:hAnsi="Times New Roman"/>
          <w:sz w:val="24"/>
          <w:szCs w:val="24"/>
        </w:rPr>
        <w:t xml:space="preserve">4% </w:t>
      </w:r>
      <w:r w:rsidR="00AF7AA8">
        <w:rPr>
          <w:rFonts w:ascii="Times New Roman" w:hAnsi="Times New Roman"/>
          <w:sz w:val="24"/>
          <w:szCs w:val="24"/>
        </w:rPr>
        <w:t xml:space="preserve">(CV =35%) </w:t>
      </w:r>
      <w:r w:rsidR="003F58CE" w:rsidRPr="0012269B">
        <w:rPr>
          <w:rFonts w:ascii="Times New Roman" w:hAnsi="Times New Roman"/>
          <w:sz w:val="24"/>
          <w:szCs w:val="24"/>
        </w:rPr>
        <w:t xml:space="preserve">of the </w:t>
      </w:r>
      <w:r w:rsidR="00B52D54">
        <w:rPr>
          <w:rFonts w:ascii="Times New Roman" w:hAnsi="Times New Roman"/>
          <w:sz w:val="24"/>
          <w:szCs w:val="24"/>
        </w:rPr>
        <w:t>adjusted PRD</w:t>
      </w:r>
      <w:r w:rsidR="003F58CE" w:rsidRPr="0012269B">
        <w:rPr>
          <w:rFonts w:ascii="Times New Roman" w:hAnsi="Times New Roman"/>
          <w:sz w:val="24"/>
          <w:szCs w:val="24"/>
        </w:rPr>
        <w:t xml:space="preserve"> count and w</w:t>
      </w:r>
      <w:r w:rsidR="001F3B23">
        <w:rPr>
          <w:rFonts w:ascii="Times New Roman" w:hAnsi="Times New Roman"/>
          <w:sz w:val="24"/>
          <w:szCs w:val="24"/>
        </w:rPr>
        <w:t>ere</w:t>
      </w:r>
      <w:r w:rsidR="003F58CE" w:rsidRPr="0012269B">
        <w:rPr>
          <w:rFonts w:ascii="Times New Roman" w:hAnsi="Times New Roman"/>
          <w:sz w:val="24"/>
          <w:szCs w:val="24"/>
        </w:rPr>
        <w:t xml:space="preserve"> more variable than estimates of </w:t>
      </w:r>
      <w:r w:rsidR="00D146FC">
        <w:rPr>
          <w:rFonts w:ascii="Times New Roman" w:hAnsi="Times New Roman"/>
          <w:sz w:val="24"/>
          <w:szCs w:val="24"/>
        </w:rPr>
        <w:t xml:space="preserve">overshoot </w:t>
      </w:r>
      <w:r w:rsidR="003F58CE" w:rsidRPr="0012269B">
        <w:rPr>
          <w:rFonts w:ascii="Times New Roman" w:hAnsi="Times New Roman"/>
          <w:sz w:val="24"/>
          <w:szCs w:val="24"/>
        </w:rPr>
        <w:t>fallback</w:t>
      </w:r>
      <w:r w:rsidR="00D146FC">
        <w:rPr>
          <w:rFonts w:ascii="Times New Roman" w:hAnsi="Times New Roman"/>
          <w:sz w:val="24"/>
          <w:szCs w:val="24"/>
        </w:rPr>
        <w:t xml:space="preserve"> abundance</w:t>
      </w:r>
      <w:r w:rsidR="003F58CE" w:rsidRPr="0012269B">
        <w:rPr>
          <w:rFonts w:ascii="Times New Roman" w:hAnsi="Times New Roman"/>
          <w:sz w:val="24"/>
          <w:szCs w:val="24"/>
        </w:rPr>
        <w:t xml:space="preserve">. </w:t>
      </w:r>
      <w:r w:rsidR="00A76367">
        <w:rPr>
          <w:rFonts w:ascii="Times New Roman" w:hAnsi="Times New Roman"/>
          <w:sz w:val="24"/>
          <w:szCs w:val="24"/>
        </w:rPr>
        <w:t xml:space="preserve">When </w:t>
      </w:r>
      <w:r w:rsidR="005F4162">
        <w:rPr>
          <w:rFonts w:ascii="Times New Roman" w:hAnsi="Times New Roman"/>
          <w:sz w:val="24"/>
          <w:szCs w:val="24"/>
        </w:rPr>
        <w:t xml:space="preserve">annual estimates of overshoot </w:t>
      </w:r>
      <w:r w:rsidR="00985C37">
        <w:rPr>
          <w:rFonts w:ascii="Times New Roman" w:hAnsi="Times New Roman"/>
          <w:sz w:val="24"/>
          <w:szCs w:val="24"/>
        </w:rPr>
        <w:t xml:space="preserve">abundance </w:t>
      </w:r>
      <w:r w:rsidR="005F4162">
        <w:rPr>
          <w:rFonts w:ascii="Times New Roman" w:hAnsi="Times New Roman"/>
          <w:sz w:val="24"/>
          <w:szCs w:val="24"/>
        </w:rPr>
        <w:t xml:space="preserve">were combined with population run escapement estimates </w:t>
      </w:r>
      <w:r w:rsidR="00E3687C">
        <w:rPr>
          <w:rFonts w:ascii="Times New Roman" w:hAnsi="Times New Roman"/>
          <w:sz w:val="24"/>
          <w:szCs w:val="24"/>
        </w:rPr>
        <w:t xml:space="preserve">only minor </w:t>
      </w:r>
      <w:r w:rsidR="00AE2177">
        <w:rPr>
          <w:rFonts w:ascii="Times New Roman" w:hAnsi="Times New Roman"/>
          <w:sz w:val="24"/>
          <w:szCs w:val="24"/>
        </w:rPr>
        <w:t xml:space="preserve">relative </w:t>
      </w:r>
      <w:r w:rsidR="00E3687C">
        <w:rPr>
          <w:rFonts w:ascii="Times New Roman" w:hAnsi="Times New Roman"/>
          <w:sz w:val="24"/>
          <w:szCs w:val="24"/>
        </w:rPr>
        <w:t xml:space="preserve">differences </w:t>
      </w:r>
      <w:r w:rsidR="00AE2177">
        <w:rPr>
          <w:rFonts w:ascii="Times New Roman" w:hAnsi="Times New Roman"/>
          <w:sz w:val="24"/>
          <w:szCs w:val="24"/>
        </w:rPr>
        <w:t>(</w:t>
      </w:r>
      <w:r w:rsidR="0020043C">
        <w:rPr>
          <w:rFonts w:ascii="Times New Roman" w:hAnsi="Times New Roman"/>
          <w:sz w:val="24"/>
          <w:szCs w:val="24"/>
        </w:rPr>
        <w:t xml:space="preserve">mean = </w:t>
      </w:r>
      <w:r w:rsidR="00AE2177">
        <w:rPr>
          <w:rFonts w:ascii="Times New Roman" w:hAnsi="Times New Roman"/>
          <w:sz w:val="24"/>
          <w:szCs w:val="24"/>
        </w:rPr>
        <w:t xml:space="preserve">3.3%) </w:t>
      </w:r>
      <w:r w:rsidR="0068414C">
        <w:rPr>
          <w:rFonts w:ascii="Times New Roman" w:hAnsi="Times New Roman"/>
          <w:sz w:val="24"/>
          <w:szCs w:val="24"/>
        </w:rPr>
        <w:t>were observed when compared to the adjust</w:t>
      </w:r>
      <w:r w:rsidR="00AE2177">
        <w:rPr>
          <w:rFonts w:ascii="Times New Roman" w:hAnsi="Times New Roman"/>
          <w:sz w:val="24"/>
          <w:szCs w:val="24"/>
        </w:rPr>
        <w:t>ed</w:t>
      </w:r>
      <w:r w:rsidR="0068414C">
        <w:rPr>
          <w:rFonts w:ascii="Times New Roman" w:hAnsi="Times New Roman"/>
          <w:sz w:val="24"/>
          <w:szCs w:val="24"/>
        </w:rPr>
        <w:t xml:space="preserve"> PRD dam count</w:t>
      </w:r>
      <w:r w:rsidR="00AE2177">
        <w:rPr>
          <w:rFonts w:ascii="Times New Roman" w:hAnsi="Times New Roman"/>
          <w:sz w:val="24"/>
          <w:szCs w:val="24"/>
        </w:rPr>
        <w:t xml:space="preserve">. </w:t>
      </w:r>
      <w:r w:rsidR="007E7E21">
        <w:rPr>
          <w:rFonts w:ascii="Times New Roman" w:hAnsi="Times New Roman"/>
          <w:sz w:val="24"/>
          <w:szCs w:val="24"/>
        </w:rPr>
        <w:t>Not surprisingly, a small pr</w:t>
      </w:r>
      <w:r w:rsidR="00567400">
        <w:rPr>
          <w:rFonts w:ascii="Times New Roman" w:hAnsi="Times New Roman"/>
          <w:sz w:val="24"/>
          <w:szCs w:val="24"/>
        </w:rPr>
        <w:t>o</w:t>
      </w:r>
      <w:r w:rsidR="00F84D8D">
        <w:rPr>
          <w:rFonts w:ascii="Times New Roman" w:hAnsi="Times New Roman"/>
          <w:sz w:val="24"/>
          <w:szCs w:val="24"/>
        </w:rPr>
        <w:t>po</w:t>
      </w:r>
      <w:r w:rsidR="00567400">
        <w:rPr>
          <w:rFonts w:ascii="Times New Roman" w:hAnsi="Times New Roman"/>
          <w:sz w:val="24"/>
          <w:szCs w:val="24"/>
        </w:rPr>
        <w:t xml:space="preserve">rtion of fish could not be accounted for presumably due to </w:t>
      </w:r>
      <w:r w:rsidR="00F84D8D">
        <w:rPr>
          <w:rFonts w:ascii="Times New Roman" w:hAnsi="Times New Roman"/>
          <w:sz w:val="24"/>
          <w:szCs w:val="24"/>
        </w:rPr>
        <w:t>migration or overwintering related mortality</w:t>
      </w:r>
      <w:r w:rsidR="005565D7">
        <w:rPr>
          <w:rFonts w:ascii="Times New Roman" w:hAnsi="Times New Roman"/>
          <w:sz w:val="24"/>
          <w:szCs w:val="24"/>
        </w:rPr>
        <w:t xml:space="preserve"> prior to entering </w:t>
      </w:r>
      <w:r w:rsidR="00F42C5C">
        <w:rPr>
          <w:rFonts w:ascii="Times New Roman" w:hAnsi="Times New Roman"/>
          <w:sz w:val="24"/>
          <w:szCs w:val="24"/>
        </w:rPr>
        <w:t>a tributary</w:t>
      </w:r>
      <w:r w:rsidR="00F84D8D">
        <w:rPr>
          <w:rFonts w:ascii="Times New Roman" w:hAnsi="Times New Roman"/>
          <w:sz w:val="24"/>
          <w:szCs w:val="24"/>
        </w:rPr>
        <w:t xml:space="preserve">. </w:t>
      </w:r>
      <w:r w:rsidR="00E41532" w:rsidRPr="0012269B">
        <w:rPr>
          <w:rFonts w:ascii="Times New Roman" w:hAnsi="Times New Roman"/>
          <w:sz w:val="24"/>
          <w:szCs w:val="24"/>
        </w:rPr>
        <w:t xml:space="preserve">These </w:t>
      </w:r>
      <w:r w:rsidR="00265702">
        <w:rPr>
          <w:rFonts w:ascii="Times New Roman" w:hAnsi="Times New Roman"/>
          <w:sz w:val="24"/>
          <w:szCs w:val="24"/>
        </w:rPr>
        <w:t>results</w:t>
      </w:r>
      <w:r w:rsidR="00E41532" w:rsidRPr="0012269B">
        <w:rPr>
          <w:rFonts w:ascii="Times New Roman" w:hAnsi="Times New Roman"/>
          <w:sz w:val="24"/>
          <w:szCs w:val="24"/>
        </w:rPr>
        <w:t xml:space="preserve"> suggest that</w:t>
      </w:r>
      <w:r w:rsidR="00CF2D58">
        <w:rPr>
          <w:rFonts w:ascii="Times New Roman" w:hAnsi="Times New Roman"/>
          <w:sz w:val="24"/>
          <w:szCs w:val="24"/>
        </w:rPr>
        <w:t xml:space="preserve"> escapement methodologies incorporating</w:t>
      </w:r>
      <w:r w:rsidR="00E41532" w:rsidRPr="0012269B">
        <w:rPr>
          <w:rFonts w:ascii="Times New Roman" w:hAnsi="Times New Roman"/>
          <w:sz w:val="24"/>
          <w:szCs w:val="24"/>
        </w:rPr>
        <w:t xml:space="preserve"> dam counts may not represent the status and trend of upstream populations </w:t>
      </w:r>
      <w:r w:rsidR="006F00BF">
        <w:rPr>
          <w:rFonts w:ascii="Times New Roman" w:hAnsi="Times New Roman"/>
          <w:sz w:val="24"/>
          <w:szCs w:val="24"/>
        </w:rPr>
        <w:t>if</w:t>
      </w:r>
      <w:r w:rsidR="00E41532" w:rsidRPr="0012269B">
        <w:rPr>
          <w:rFonts w:ascii="Times New Roman" w:hAnsi="Times New Roman"/>
          <w:sz w:val="24"/>
          <w:szCs w:val="24"/>
        </w:rPr>
        <w:t xml:space="preserve"> methodologies </w:t>
      </w:r>
      <w:r w:rsidR="006F00BF">
        <w:rPr>
          <w:rFonts w:ascii="Times New Roman" w:hAnsi="Times New Roman"/>
          <w:sz w:val="24"/>
          <w:szCs w:val="24"/>
        </w:rPr>
        <w:t>do not account</w:t>
      </w:r>
      <w:r w:rsidR="00E41532" w:rsidRPr="0012269B">
        <w:rPr>
          <w:rFonts w:ascii="Times New Roman" w:hAnsi="Times New Roman"/>
          <w:sz w:val="24"/>
          <w:szCs w:val="24"/>
        </w:rPr>
        <w:t xml:space="preserve"> for complex migration patterns</w:t>
      </w:r>
      <w:r w:rsidR="00FE6BD9">
        <w:rPr>
          <w:rFonts w:ascii="Times New Roman" w:hAnsi="Times New Roman"/>
          <w:sz w:val="24"/>
          <w:szCs w:val="24"/>
        </w:rPr>
        <w:t xml:space="preserve"> including overshoot</w:t>
      </w:r>
      <w:r w:rsidR="00B47B80">
        <w:rPr>
          <w:rFonts w:ascii="Times New Roman" w:hAnsi="Times New Roman"/>
          <w:sz w:val="24"/>
          <w:szCs w:val="24"/>
        </w:rPr>
        <w:t>s</w:t>
      </w:r>
      <w:r w:rsidR="00E41532" w:rsidRPr="0012269B">
        <w:rPr>
          <w:rFonts w:ascii="Times New Roman" w:hAnsi="Times New Roman"/>
          <w:sz w:val="24"/>
          <w:szCs w:val="24"/>
        </w:rPr>
        <w:t xml:space="preserve"> (e.g., </w:t>
      </w:r>
      <w:r w:rsidR="00C4464B">
        <w:rPr>
          <w:rFonts w:ascii="Times New Roman" w:hAnsi="Times New Roman"/>
          <w:sz w:val="24"/>
          <w:szCs w:val="24"/>
        </w:rPr>
        <w:t xml:space="preserve">Boggs et al. 2004; </w:t>
      </w:r>
      <w:r w:rsidR="00184BC7" w:rsidRPr="0012269B">
        <w:rPr>
          <w:rFonts w:ascii="Times New Roman" w:hAnsi="Times New Roman"/>
          <w:sz w:val="24"/>
          <w:szCs w:val="24"/>
        </w:rPr>
        <w:t xml:space="preserve">Buchanan and Skalski 2010; </w:t>
      </w:r>
      <w:r w:rsidR="00C4464B">
        <w:rPr>
          <w:rFonts w:ascii="Times New Roman" w:hAnsi="Times New Roman"/>
          <w:sz w:val="24"/>
          <w:szCs w:val="24"/>
        </w:rPr>
        <w:t xml:space="preserve">Richins and Skalski 2018; </w:t>
      </w:r>
      <w:r w:rsidR="00E41532" w:rsidRPr="0012269B">
        <w:rPr>
          <w:rFonts w:ascii="Times New Roman" w:hAnsi="Times New Roman"/>
          <w:sz w:val="24"/>
          <w:szCs w:val="24"/>
        </w:rPr>
        <w:t>W</w:t>
      </w:r>
      <w:r w:rsidR="00184BC7" w:rsidRPr="0012269B">
        <w:rPr>
          <w:rFonts w:ascii="Times New Roman" w:hAnsi="Times New Roman"/>
          <w:sz w:val="24"/>
          <w:szCs w:val="24"/>
        </w:rPr>
        <w:t>aterhouse et al. 20</w:t>
      </w:r>
      <w:r w:rsidR="00787199" w:rsidRPr="0012269B">
        <w:rPr>
          <w:rFonts w:ascii="Times New Roman" w:hAnsi="Times New Roman"/>
          <w:sz w:val="24"/>
          <w:szCs w:val="24"/>
        </w:rPr>
        <w:t>20</w:t>
      </w:r>
      <w:r w:rsidR="00184BC7" w:rsidRPr="0012269B">
        <w:rPr>
          <w:rFonts w:ascii="Times New Roman" w:hAnsi="Times New Roman"/>
          <w:sz w:val="24"/>
          <w:szCs w:val="24"/>
        </w:rPr>
        <w:t>).</w:t>
      </w:r>
      <w:r w:rsidR="00184BC7">
        <w:rPr>
          <w:rFonts w:ascii="Times New Roman" w:hAnsi="Times New Roman"/>
          <w:sz w:val="24"/>
          <w:szCs w:val="24"/>
        </w:rPr>
        <w:t xml:space="preserve"> </w:t>
      </w:r>
      <w:r w:rsidR="003A7B1D">
        <w:rPr>
          <w:rFonts w:ascii="Times New Roman" w:hAnsi="Times New Roman"/>
          <w:sz w:val="24"/>
          <w:szCs w:val="24"/>
        </w:rPr>
        <w:t>E</w:t>
      </w:r>
      <w:r w:rsidR="00B40EF7">
        <w:rPr>
          <w:rFonts w:ascii="Times New Roman" w:hAnsi="Times New Roman"/>
          <w:sz w:val="24"/>
          <w:szCs w:val="24"/>
        </w:rPr>
        <w:t>stimates of overshoot abundance in this study were based on the relationship between known overshoot fallbacks and fallba</w:t>
      </w:r>
      <w:r w:rsidR="00E917C4">
        <w:rPr>
          <w:rFonts w:ascii="Times New Roman" w:hAnsi="Times New Roman"/>
          <w:sz w:val="24"/>
          <w:szCs w:val="24"/>
        </w:rPr>
        <w:t>ck abundance estimates. V</w:t>
      </w:r>
      <w:r w:rsidR="00B40EF7">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sidR="00B40EF7">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w:t>
      </w:r>
      <w:r w:rsidR="006D626A">
        <w:rPr>
          <w:rFonts w:ascii="Times New Roman" w:hAnsi="Times New Roman"/>
          <w:sz w:val="24"/>
          <w:szCs w:val="24"/>
        </w:rPr>
        <w:t xml:space="preserve"> across populations</w:t>
      </w:r>
      <w:r w:rsidR="00E917C4">
        <w:rPr>
          <w:rFonts w:ascii="Times New Roman" w:hAnsi="Times New Roman"/>
          <w:sz w:val="24"/>
          <w:szCs w:val="24"/>
        </w:rPr>
        <w:t xml:space="preserve">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w:t>
      </w:r>
      <w:r w:rsidR="00D96DA0">
        <w:rPr>
          <w:rFonts w:ascii="Times New Roman" w:hAnsi="Times New Roman"/>
          <w:sz w:val="24"/>
          <w:szCs w:val="24"/>
        </w:rPr>
        <w:t xml:space="preserve">juvenile </w:t>
      </w:r>
      <w:r w:rsidR="00E917C4">
        <w:rPr>
          <w:rFonts w:ascii="Times New Roman" w:hAnsi="Times New Roman"/>
          <w:sz w:val="24"/>
          <w:szCs w:val="24"/>
        </w:rPr>
        <w:t xml:space="preserve">PIT tagging rates from all potential overshoot populations would increase the sample size </w:t>
      </w:r>
      <w:r w:rsidR="006D626A">
        <w:rPr>
          <w:rFonts w:ascii="Times New Roman" w:hAnsi="Times New Roman"/>
          <w:sz w:val="24"/>
          <w:szCs w:val="24"/>
        </w:rPr>
        <w:t xml:space="preserve">of </w:t>
      </w:r>
      <w:r w:rsidR="00D96DA0">
        <w:rPr>
          <w:rFonts w:ascii="Times New Roman" w:hAnsi="Times New Roman"/>
          <w:sz w:val="24"/>
          <w:szCs w:val="24"/>
        </w:rPr>
        <w:t xml:space="preserve">adult steelhead </w:t>
      </w:r>
      <w:r w:rsidR="00E917C4">
        <w:rPr>
          <w:rFonts w:ascii="Times New Roman" w:hAnsi="Times New Roman"/>
          <w:sz w:val="24"/>
          <w:szCs w:val="24"/>
        </w:rPr>
        <w:t xml:space="preserve">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of dams required to fallback. </w:t>
      </w:r>
      <w:r w:rsidR="003A7B1D">
        <w:rPr>
          <w:rFonts w:ascii="Times New Roman" w:hAnsi="Times New Roman"/>
          <w:sz w:val="24"/>
          <w:szCs w:val="24"/>
        </w:rPr>
        <w:t xml:space="preserve">Overshoot and fallback rates for steelhead </w:t>
      </w:r>
      <w:r w:rsidR="003A7B1D">
        <w:rPr>
          <w:rFonts w:ascii="Times New Roman" w:hAnsi="Times New Roman"/>
          <w:sz w:val="24"/>
          <w:szCs w:val="24"/>
        </w:rPr>
        <w:lastRenderedPageBreak/>
        <w:t xml:space="preserve">have been estimated </w:t>
      </w:r>
      <w:r w:rsidR="00D96DA0">
        <w:rPr>
          <w:rFonts w:ascii="Times New Roman" w:hAnsi="Times New Roman"/>
          <w:sz w:val="24"/>
          <w:szCs w:val="24"/>
        </w:rPr>
        <w:t xml:space="preserve">for </w:t>
      </w:r>
      <w:r w:rsidR="003A7B1D">
        <w:rPr>
          <w:rFonts w:ascii="Times New Roman" w:hAnsi="Times New Roman"/>
          <w:sz w:val="24"/>
          <w:szCs w:val="24"/>
        </w:rPr>
        <w:t xml:space="preserve">many populations in the Columbia Basin using PIT tags and a multi-state release-recapture model (Richins and Skalski 2018). In that study, steelhead were tagged as juveniles </w:t>
      </w:r>
      <w:r w:rsidR="00CD0529">
        <w:rPr>
          <w:rFonts w:ascii="Times New Roman" w:hAnsi="Times New Roman"/>
          <w:sz w:val="24"/>
          <w:szCs w:val="24"/>
        </w:rPr>
        <w:t>as part of various research and monitoring projects and assumed to represent the entire population or group of populations. Conversely, steelhead in our study were tagged as adults from throughout the run (i.e., systematic random sample) and were representative of the steelhead passing PRD. Richins and Skalski (2018) reported m</w:t>
      </w:r>
      <w:r w:rsidR="003A7B1D">
        <w:rPr>
          <w:rFonts w:ascii="Times New Roman" w:hAnsi="Times New Roman"/>
          <w:sz w:val="24"/>
          <w:szCs w:val="24"/>
        </w:rPr>
        <w:t xml:space="preserve">any populations </w:t>
      </w:r>
      <w:r w:rsidR="00CD0529">
        <w:rPr>
          <w:rFonts w:ascii="Times New Roman" w:hAnsi="Times New Roman"/>
          <w:sz w:val="24"/>
          <w:szCs w:val="24"/>
        </w:rPr>
        <w:t xml:space="preserve">with </w:t>
      </w:r>
      <w:r w:rsidR="003A7B1D">
        <w:rPr>
          <w:rFonts w:ascii="Times New Roman" w:hAnsi="Times New Roman"/>
          <w:sz w:val="24"/>
          <w:szCs w:val="24"/>
        </w:rPr>
        <w:t xml:space="preserve">high rates of </w:t>
      </w:r>
      <w:r w:rsidR="00CD0529">
        <w:rPr>
          <w:rFonts w:ascii="Times New Roman" w:hAnsi="Times New Roman"/>
          <w:sz w:val="24"/>
          <w:szCs w:val="24"/>
        </w:rPr>
        <w:t>overshoot,</w:t>
      </w:r>
      <w:r w:rsidR="003A7B1D">
        <w:rPr>
          <w:rFonts w:ascii="Times New Roman" w:hAnsi="Times New Roman"/>
          <w:sz w:val="24"/>
          <w:szCs w:val="24"/>
        </w:rPr>
        <w:t xml:space="preserve"> but both overshoot and fallbacks rates were highly variable </w:t>
      </w:r>
      <w:r w:rsidR="00CD0529">
        <w:rPr>
          <w:rFonts w:ascii="Times New Roman" w:hAnsi="Times New Roman"/>
          <w:sz w:val="24"/>
          <w:szCs w:val="24"/>
        </w:rPr>
        <w:t xml:space="preserve">including </w:t>
      </w:r>
      <w:r w:rsidR="003A7B1D">
        <w:rPr>
          <w:rFonts w:ascii="Times New Roman" w:hAnsi="Times New Roman"/>
          <w:sz w:val="24"/>
          <w:szCs w:val="24"/>
        </w:rPr>
        <w:t xml:space="preserve">some wild populations from the MCR DPS (John Day, Yakima, Umatilla and Walla Walla). While comparisons </w:t>
      </w:r>
      <w:r w:rsidR="00D51FFC">
        <w:rPr>
          <w:rFonts w:ascii="Times New Roman" w:hAnsi="Times New Roman"/>
          <w:sz w:val="24"/>
          <w:szCs w:val="24"/>
        </w:rPr>
        <w:t xml:space="preserve">between </w:t>
      </w:r>
      <w:r w:rsidR="003A7B1D">
        <w:rPr>
          <w:rFonts w:ascii="Times New Roman" w:hAnsi="Times New Roman"/>
          <w:sz w:val="24"/>
          <w:szCs w:val="24"/>
        </w:rPr>
        <w:t xml:space="preserve">population- and dam-based estimated rates of overshoot and fallbacks </w:t>
      </w:r>
      <w:r w:rsidR="00D51FFC">
        <w:rPr>
          <w:rFonts w:ascii="Times New Roman" w:hAnsi="Times New Roman"/>
          <w:sz w:val="24"/>
          <w:szCs w:val="24"/>
        </w:rPr>
        <w:t xml:space="preserve">may be </w:t>
      </w:r>
      <w:r w:rsidR="003A7B1D">
        <w:rPr>
          <w:rFonts w:ascii="Times New Roman" w:hAnsi="Times New Roman"/>
          <w:sz w:val="24"/>
          <w:szCs w:val="24"/>
        </w:rPr>
        <w:t xml:space="preserve">difficult to interpret, the high rate of overshoot </w:t>
      </w:r>
      <w:r w:rsidR="00CD0529">
        <w:rPr>
          <w:rFonts w:ascii="Times New Roman" w:hAnsi="Times New Roman"/>
          <w:sz w:val="24"/>
          <w:szCs w:val="24"/>
        </w:rPr>
        <w:t xml:space="preserve">reported </w:t>
      </w:r>
      <w:r w:rsidR="003A7B1D">
        <w:rPr>
          <w:rFonts w:ascii="Times New Roman" w:hAnsi="Times New Roman"/>
          <w:sz w:val="24"/>
          <w:szCs w:val="24"/>
        </w:rPr>
        <w:t xml:space="preserve">for MCR DPS populations does comport well with results of this study.  </w:t>
      </w:r>
    </w:p>
    <w:p w14:paraId="1E50A2EC" w14:textId="512C553A" w:rsidR="000871D7" w:rsidRDefault="000871D7" w:rsidP="000871D7">
      <w:pPr>
        <w:spacing w:after="0" w:line="480" w:lineRule="auto"/>
        <w:ind w:firstLine="360"/>
        <w:rPr>
          <w:rFonts w:ascii="Times New Roman" w:hAnsi="Times New Roman"/>
          <w:sz w:val="24"/>
          <w:szCs w:val="24"/>
        </w:rPr>
      </w:pPr>
      <w:r>
        <w:rPr>
          <w:rFonts w:ascii="Times New Roman" w:hAnsi="Times New Roman"/>
          <w:sz w:val="24"/>
          <w:szCs w:val="24"/>
        </w:rPr>
        <w:t>A large component of steelhead migrating upstream of PRD during the study period were from downstream populations. The magnitude, variability, and upstream distribution of overshoot steelhead in the UCR DPS was unknown and not accounted for in historical escapement estimates derived from dam counts (WDFW, unpublished data). Most radio telemetry studies examining overshoot and fallback in the Columbia and Snake rivers were limited in geographic scope to areas downstream of PRD (Boggs et al. 2004; Keefer et al. 2008</w:t>
      </w:r>
      <w:r w:rsidR="00177F0D">
        <w:rPr>
          <w:rFonts w:ascii="Times New Roman" w:hAnsi="Times New Roman"/>
          <w:sz w:val="24"/>
          <w:szCs w:val="24"/>
        </w:rPr>
        <w:t>b</w:t>
      </w:r>
      <w:r>
        <w:rPr>
          <w:rFonts w:ascii="Times New Roman" w:hAnsi="Times New Roman"/>
          <w:sz w:val="24"/>
          <w:szCs w:val="24"/>
        </w:rPr>
        <w:t xml:space="preserve">). However, </w:t>
      </w:r>
      <w:r w:rsidRPr="00917C96">
        <w:rPr>
          <w:rFonts w:ascii="Times New Roman" w:hAnsi="Times New Roman"/>
          <w:sz w:val="24"/>
          <w:szCs w:val="24"/>
        </w:rPr>
        <w:t>English et al. (2003)</w:t>
      </w:r>
      <w:r>
        <w:rPr>
          <w:rFonts w:ascii="Times New Roman" w:hAnsi="Times New Roman"/>
          <w:sz w:val="24"/>
          <w:szCs w:val="24"/>
        </w:rPr>
        <w:t xml:space="preserve"> did report an average of 16.9% of steelhead radio tagged at PRD were last observed downstream of PRD prior to kelting (i.e., potential overshoot fallbacks), but it is unclear if downstream detections were adjusted for detection probability. The spatial distribution of overshoot fallbacks was similar in both our study and English et al. (2003) with most overshoot fallbacks detected in the Snake River followed by the Yakima River (Table 2).</w:t>
      </w:r>
      <w:r w:rsidRPr="004142E7">
        <w:rPr>
          <w:rFonts w:ascii="Times New Roman" w:hAnsi="Times New Roman"/>
          <w:sz w:val="24"/>
          <w:szCs w:val="24"/>
        </w:rPr>
        <w:t xml:space="preserve"> </w:t>
      </w:r>
      <w:r>
        <w:rPr>
          <w:rFonts w:ascii="Times New Roman" w:hAnsi="Times New Roman"/>
          <w:sz w:val="24"/>
          <w:szCs w:val="24"/>
        </w:rPr>
        <w:t xml:space="preserve">Unaccounted for fallback and reascension at dams result in biased estimates of fish </w:t>
      </w:r>
      <w:r>
        <w:rPr>
          <w:rFonts w:ascii="Times New Roman" w:hAnsi="Times New Roman"/>
          <w:sz w:val="24"/>
          <w:szCs w:val="24"/>
        </w:rPr>
        <w:lastRenderedPageBreak/>
        <w:t xml:space="preserve">abundance (Boggs et al. 2004). In this study, PIT tag detection histories were used to adjust ladder counts of steelhead (i.e., adjusted dam count) prior to estimating abundance of upstream populations, overshoot or fallback. English et al. (2003) reported mean fallback reascension rates of radio-tagged steelhead at PRD of 3.0% </w:t>
      </w:r>
      <w:r w:rsidR="00D36164">
        <w:rPr>
          <w:rFonts w:ascii="Times New Roman" w:hAnsi="Times New Roman"/>
          <w:sz w:val="24"/>
          <w:szCs w:val="24"/>
        </w:rPr>
        <w:t>like</w:t>
      </w:r>
      <w:r>
        <w:rPr>
          <w:rFonts w:ascii="Times New Roman" w:hAnsi="Times New Roman"/>
          <w:sz w:val="24"/>
          <w:szCs w:val="24"/>
        </w:rPr>
        <w:t xml:space="preserve"> the values used in this study (mean = 4.9%, SD = 0.9; WDFW unpublished data).  The estimated annual mean (SD) number of wild steelhead overshoot fallbacks at PRD during the study period was 916 (620) or 19.8% (CV=28%) of the adjusted wild steelhead count at PRD.  An adult steelhead radio telemetry study, conducted at PRD between 2015 and 2017, reported similar levels of fallback (Fuchs 2018).  In that study, radio tag-based estimates of wild steelhead overshoot fallback were slightly higher (mean = 22.1%; SD = 1.8) compared to PIT tag-based model estimates but were based on a </w:t>
      </w:r>
      <w:r w:rsidRPr="00787199">
        <w:rPr>
          <w:rFonts w:ascii="Times New Roman" w:hAnsi="Times New Roman"/>
          <w:sz w:val="24"/>
          <w:szCs w:val="24"/>
        </w:rPr>
        <w:t>smaller sample size</w:t>
      </w:r>
      <w:r>
        <w:rPr>
          <w:rFonts w:ascii="Times New Roman" w:hAnsi="Times New Roman"/>
          <w:sz w:val="24"/>
          <w:szCs w:val="24"/>
        </w:rPr>
        <w:t xml:space="preserve">. Boggs et al. (2004) reported similar mean overshoot fallbacks rates for radio-tagged steelhead at McNary and Ice Harbor dams (i.e., nearest downstream dams) of 25.1% and 20.7%, respectively. Overshoot </w:t>
      </w:r>
      <w:r w:rsidR="00D36164">
        <w:rPr>
          <w:rFonts w:ascii="Times New Roman" w:hAnsi="Times New Roman"/>
          <w:sz w:val="24"/>
          <w:szCs w:val="24"/>
        </w:rPr>
        <w:t>return</w:t>
      </w:r>
      <w:r>
        <w:rPr>
          <w:rFonts w:ascii="Times New Roman" w:hAnsi="Times New Roman"/>
          <w:sz w:val="24"/>
          <w:szCs w:val="24"/>
        </w:rPr>
        <w:t xml:space="preserve"> rates in our study were based on PIT tag detections at specific locations downstream of PRD prior to the spawning period. Because wild adult steelhead PIT tagged at PRD were from an unknown population estimating return rates to their natal stream or watershed was not possible in all cases (e.g., Richins and Skalski 2018). Furthermore, based on detection histories of known origin overshoot fallback steelhead, some steelhead are observed downstream of PRD, but are not successful in homing to their natal stream (e.g., Yakima steelhead PRD overshoot fallback last observed in the Snake River). While some overshoot fallback steelhead may have gone undetected (i.e., died prior to being detected), our POM included all possible locations, based on geographic distribution of known origin overshoot steelhead, and accounted for the variability in detection probabilities among sites and years.     </w:t>
      </w:r>
    </w:p>
    <w:p w14:paraId="5DC696B4" w14:textId="7C73098B" w:rsidR="00DD2E65" w:rsidRDefault="00DE54F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Estimated </w:t>
      </w:r>
      <w:r w:rsidR="00E86B9E">
        <w:rPr>
          <w:rFonts w:ascii="Times New Roman" w:hAnsi="Times New Roman"/>
          <w:sz w:val="24"/>
          <w:szCs w:val="24"/>
        </w:rPr>
        <w:t>overshoot</w:t>
      </w:r>
      <w:r w:rsidR="00592B91">
        <w:rPr>
          <w:rFonts w:ascii="Times New Roman" w:hAnsi="Times New Roman"/>
          <w:sz w:val="24"/>
          <w:szCs w:val="24"/>
        </w:rPr>
        <w:t xml:space="preserve"> return</w:t>
      </w:r>
      <w:r w:rsidR="00AE2966">
        <w:rPr>
          <w:rFonts w:ascii="Times New Roman" w:hAnsi="Times New Roman"/>
          <w:sz w:val="24"/>
          <w:szCs w:val="24"/>
        </w:rPr>
        <w:t xml:space="preserve"> rates of wild steelhead generated for this study (mean = </w:t>
      </w:r>
      <w:r w:rsidR="00DA5A24">
        <w:rPr>
          <w:rFonts w:ascii="Times New Roman" w:hAnsi="Times New Roman"/>
          <w:sz w:val="24"/>
          <w:szCs w:val="24"/>
        </w:rPr>
        <w:t>57</w:t>
      </w:r>
      <w:r w:rsidR="00AE2966">
        <w:rPr>
          <w:rFonts w:ascii="Times New Roman" w:hAnsi="Times New Roman"/>
          <w:sz w:val="24"/>
          <w:szCs w:val="24"/>
        </w:rPr>
        <w:t xml:space="preserve">%) were similar to </w:t>
      </w:r>
      <w:r w:rsidR="0070036C">
        <w:rPr>
          <w:rFonts w:ascii="Times New Roman" w:hAnsi="Times New Roman"/>
          <w:sz w:val="24"/>
          <w:szCs w:val="24"/>
        </w:rPr>
        <w:t xml:space="preserve">the </w:t>
      </w:r>
      <w:r w:rsidR="00E835CE">
        <w:rPr>
          <w:rFonts w:ascii="Times New Roman" w:hAnsi="Times New Roman"/>
          <w:sz w:val="24"/>
          <w:szCs w:val="24"/>
        </w:rPr>
        <w:t xml:space="preserve">observed </w:t>
      </w:r>
      <w:r>
        <w:rPr>
          <w:rFonts w:ascii="Times New Roman" w:hAnsi="Times New Roman"/>
          <w:sz w:val="24"/>
          <w:szCs w:val="24"/>
        </w:rPr>
        <w:t>mean overshoot return</w:t>
      </w:r>
      <w:r w:rsidR="00AE2966">
        <w:rPr>
          <w:rFonts w:ascii="Times New Roman" w:hAnsi="Times New Roman"/>
          <w:sz w:val="24"/>
          <w:szCs w:val="24"/>
        </w:rPr>
        <w:t xml:space="preserve"> rate </w:t>
      </w:r>
      <w:r>
        <w:rPr>
          <w:rFonts w:ascii="Times New Roman" w:hAnsi="Times New Roman"/>
          <w:sz w:val="24"/>
          <w:szCs w:val="24"/>
        </w:rPr>
        <w:t>of</w:t>
      </w:r>
      <w:r w:rsidR="00AE2966">
        <w:rPr>
          <w:rFonts w:ascii="Times New Roman" w:hAnsi="Times New Roman"/>
          <w:sz w:val="24"/>
          <w:szCs w:val="24"/>
        </w:rPr>
        <w:t xml:space="preserve"> known overshoots </w:t>
      </w:r>
      <w:r w:rsidR="00AE2966" w:rsidRPr="00E86B9E">
        <w:rPr>
          <w:rFonts w:ascii="Times New Roman" w:hAnsi="Times New Roman"/>
          <w:sz w:val="24"/>
          <w:szCs w:val="24"/>
        </w:rPr>
        <w:t>(</w:t>
      </w:r>
      <w:r w:rsidR="00CC6094" w:rsidRPr="00E86B9E">
        <w:rPr>
          <w:rFonts w:ascii="Times New Roman" w:hAnsi="Times New Roman"/>
          <w:sz w:val="24"/>
          <w:szCs w:val="24"/>
        </w:rPr>
        <w:t>6</w:t>
      </w:r>
      <w:r w:rsidR="008938E4" w:rsidRPr="00E86B9E">
        <w:rPr>
          <w:rFonts w:ascii="Times New Roman" w:hAnsi="Times New Roman"/>
          <w:sz w:val="24"/>
          <w:szCs w:val="24"/>
        </w:rPr>
        <w:t>9</w:t>
      </w:r>
      <w:r w:rsidR="00AE2966" w:rsidRPr="00E86B9E">
        <w:rPr>
          <w:rFonts w:ascii="Times New Roman" w:hAnsi="Times New Roman"/>
          <w:sz w:val="24"/>
          <w:szCs w:val="24"/>
        </w:rPr>
        <w:t>%</w:t>
      </w:r>
      <w:r w:rsidR="00EF11CF">
        <w:rPr>
          <w:rFonts w:ascii="Times New Roman" w:hAnsi="Times New Roman"/>
          <w:sz w:val="24"/>
          <w:szCs w:val="24"/>
        </w:rPr>
        <w:t>, WDFW unpublished data</w:t>
      </w:r>
      <w:r w:rsidR="00AE2966" w:rsidRPr="00E86B9E">
        <w:rPr>
          <w:rFonts w:ascii="Times New Roman" w:hAnsi="Times New Roman"/>
          <w:sz w:val="24"/>
          <w:szCs w:val="24"/>
        </w:rPr>
        <w:t>)</w:t>
      </w:r>
      <w:r w:rsidR="0027372B">
        <w:rPr>
          <w:rFonts w:ascii="Times New Roman" w:hAnsi="Times New Roman"/>
          <w:sz w:val="24"/>
          <w:szCs w:val="24"/>
        </w:rPr>
        <w:t>.</w:t>
      </w:r>
      <w:r w:rsidR="001723BE">
        <w:rPr>
          <w:rFonts w:ascii="Times New Roman" w:hAnsi="Times New Roman"/>
          <w:sz w:val="24"/>
          <w:szCs w:val="24"/>
        </w:rPr>
        <w:t xml:space="preserve"> Potential </w:t>
      </w:r>
      <w:r w:rsidR="00A96E68">
        <w:rPr>
          <w:rFonts w:ascii="Times New Roman" w:hAnsi="Times New Roman"/>
          <w:sz w:val="24"/>
          <w:szCs w:val="24"/>
        </w:rPr>
        <w:t xml:space="preserve">reasons for disparities </w:t>
      </w:r>
      <w:r w:rsidR="000B11E6">
        <w:rPr>
          <w:rFonts w:ascii="Times New Roman" w:hAnsi="Times New Roman"/>
          <w:sz w:val="24"/>
          <w:szCs w:val="24"/>
        </w:rPr>
        <w:t xml:space="preserve">in overshoot return rates </w:t>
      </w:r>
      <w:r w:rsidR="00A96E68">
        <w:rPr>
          <w:rFonts w:ascii="Times New Roman" w:hAnsi="Times New Roman"/>
          <w:sz w:val="24"/>
          <w:szCs w:val="24"/>
        </w:rPr>
        <w:t xml:space="preserve">include </w:t>
      </w:r>
      <w:r w:rsidR="00C1320D">
        <w:rPr>
          <w:rFonts w:ascii="Times New Roman" w:hAnsi="Times New Roman"/>
          <w:sz w:val="24"/>
          <w:szCs w:val="24"/>
        </w:rPr>
        <w:t xml:space="preserve">intra-and inter-annual </w:t>
      </w:r>
      <w:r w:rsidR="00A96E68">
        <w:rPr>
          <w:rFonts w:ascii="Times New Roman" w:hAnsi="Times New Roman"/>
          <w:sz w:val="24"/>
          <w:szCs w:val="24"/>
        </w:rPr>
        <w:t xml:space="preserve">variability in the distribution of </w:t>
      </w:r>
      <w:r w:rsidR="00C1320D">
        <w:rPr>
          <w:rFonts w:ascii="Times New Roman" w:hAnsi="Times New Roman"/>
          <w:sz w:val="24"/>
          <w:szCs w:val="24"/>
        </w:rPr>
        <w:t xml:space="preserve">juveniles </w:t>
      </w:r>
      <w:r w:rsidR="00A96E68">
        <w:rPr>
          <w:rFonts w:ascii="Times New Roman" w:hAnsi="Times New Roman"/>
          <w:sz w:val="24"/>
          <w:szCs w:val="24"/>
        </w:rPr>
        <w:t xml:space="preserve">PIT tagged from </w:t>
      </w:r>
      <w:r w:rsidR="00D36164">
        <w:rPr>
          <w:rFonts w:ascii="Times New Roman" w:hAnsi="Times New Roman"/>
          <w:sz w:val="24"/>
          <w:szCs w:val="24"/>
        </w:rPr>
        <w:t>downstream</w:t>
      </w:r>
      <w:r w:rsidR="00A96E68">
        <w:rPr>
          <w:rFonts w:ascii="Times New Roman" w:hAnsi="Times New Roman"/>
          <w:sz w:val="24"/>
          <w:szCs w:val="24"/>
        </w:rPr>
        <w:t xml:space="preserve"> </w:t>
      </w:r>
      <w:r w:rsidR="003530A6">
        <w:rPr>
          <w:rFonts w:ascii="Times New Roman" w:hAnsi="Times New Roman"/>
          <w:sz w:val="24"/>
          <w:szCs w:val="24"/>
        </w:rPr>
        <w:t>populations</w:t>
      </w:r>
      <w:r w:rsidR="00A96E68">
        <w:rPr>
          <w:rFonts w:ascii="Times New Roman" w:hAnsi="Times New Roman"/>
          <w:sz w:val="24"/>
          <w:szCs w:val="24"/>
        </w:rPr>
        <w:t xml:space="preserve"> </w:t>
      </w:r>
      <w:r w:rsidR="009539D1">
        <w:rPr>
          <w:rFonts w:ascii="Times New Roman" w:hAnsi="Times New Roman"/>
          <w:sz w:val="24"/>
          <w:szCs w:val="24"/>
        </w:rPr>
        <w:t>and smaller sample size</w:t>
      </w:r>
      <w:r w:rsidR="00862C64">
        <w:rPr>
          <w:rFonts w:ascii="Times New Roman" w:hAnsi="Times New Roman"/>
          <w:sz w:val="24"/>
          <w:szCs w:val="24"/>
        </w:rPr>
        <w:t xml:space="preserve"> compared to adult steelhead PIT ta</w:t>
      </w:r>
      <w:r w:rsidR="00107937">
        <w:rPr>
          <w:rFonts w:ascii="Times New Roman" w:hAnsi="Times New Roman"/>
          <w:sz w:val="24"/>
          <w:szCs w:val="24"/>
        </w:rPr>
        <w:t>g</w:t>
      </w:r>
      <w:r w:rsidR="00862C64">
        <w:rPr>
          <w:rFonts w:ascii="Times New Roman" w:hAnsi="Times New Roman"/>
          <w:sz w:val="24"/>
          <w:szCs w:val="24"/>
        </w:rPr>
        <w:t>ged at PRD</w:t>
      </w:r>
      <w:r w:rsidR="00A570BF">
        <w:rPr>
          <w:rFonts w:ascii="Times New Roman" w:hAnsi="Times New Roman"/>
          <w:sz w:val="24"/>
          <w:szCs w:val="24"/>
        </w:rPr>
        <w:t xml:space="preserve">. </w:t>
      </w:r>
      <w:r w:rsidR="006B434F">
        <w:rPr>
          <w:rFonts w:ascii="Times New Roman" w:hAnsi="Times New Roman"/>
          <w:sz w:val="24"/>
          <w:szCs w:val="24"/>
        </w:rPr>
        <w:t>While</w:t>
      </w:r>
      <w:r w:rsidR="008708EB">
        <w:rPr>
          <w:rFonts w:ascii="Times New Roman" w:hAnsi="Times New Roman"/>
          <w:sz w:val="24"/>
          <w:szCs w:val="24"/>
        </w:rPr>
        <w:t xml:space="preserve"> the </w:t>
      </w:r>
      <w:r w:rsidR="00820DEB">
        <w:rPr>
          <w:rFonts w:ascii="Times New Roman" w:hAnsi="Times New Roman"/>
          <w:sz w:val="24"/>
          <w:szCs w:val="24"/>
        </w:rPr>
        <w:t>fate</w:t>
      </w:r>
      <w:r w:rsidR="008708EB">
        <w:rPr>
          <w:rFonts w:ascii="Times New Roman" w:hAnsi="Times New Roman"/>
          <w:sz w:val="24"/>
          <w:szCs w:val="24"/>
        </w:rPr>
        <w:t xml:space="preserve"> </w:t>
      </w:r>
      <w:r w:rsidR="004E2A80">
        <w:rPr>
          <w:rFonts w:ascii="Times New Roman" w:hAnsi="Times New Roman"/>
          <w:sz w:val="24"/>
          <w:szCs w:val="24"/>
        </w:rPr>
        <w:t>of the component</w:t>
      </w:r>
      <w:r w:rsidR="004B2759">
        <w:rPr>
          <w:rFonts w:ascii="Times New Roman" w:hAnsi="Times New Roman"/>
          <w:sz w:val="24"/>
          <w:szCs w:val="24"/>
        </w:rPr>
        <w:t xml:space="preserve"> of </w:t>
      </w:r>
      <w:r w:rsidR="00AC5036">
        <w:rPr>
          <w:rFonts w:ascii="Times New Roman" w:hAnsi="Times New Roman"/>
          <w:sz w:val="24"/>
          <w:szCs w:val="24"/>
        </w:rPr>
        <w:t xml:space="preserve">the </w:t>
      </w:r>
      <w:r w:rsidR="00205684">
        <w:rPr>
          <w:rFonts w:ascii="Times New Roman" w:hAnsi="Times New Roman"/>
          <w:sz w:val="24"/>
          <w:szCs w:val="24"/>
        </w:rPr>
        <w:t>overshoot</w:t>
      </w:r>
      <w:r w:rsidR="004E2A80">
        <w:rPr>
          <w:rFonts w:ascii="Times New Roman" w:hAnsi="Times New Roman"/>
          <w:sz w:val="24"/>
          <w:szCs w:val="24"/>
        </w:rPr>
        <w:t xml:space="preserve"> steelhead not observed downstream of PRD (mean = 43%)</w:t>
      </w:r>
      <w:r w:rsidR="004B2759">
        <w:rPr>
          <w:rFonts w:ascii="Times New Roman" w:hAnsi="Times New Roman"/>
          <w:sz w:val="24"/>
          <w:szCs w:val="24"/>
        </w:rPr>
        <w:t xml:space="preserve"> </w:t>
      </w:r>
      <w:r w:rsidR="00AC5036">
        <w:rPr>
          <w:rFonts w:ascii="Times New Roman" w:hAnsi="Times New Roman"/>
          <w:sz w:val="24"/>
          <w:szCs w:val="24"/>
        </w:rPr>
        <w:t>is unclear</w:t>
      </w:r>
      <w:r w:rsidR="006932ED">
        <w:rPr>
          <w:rFonts w:ascii="Times New Roman" w:hAnsi="Times New Roman"/>
          <w:sz w:val="24"/>
          <w:szCs w:val="24"/>
        </w:rPr>
        <w:t xml:space="preserve">, we can report </w:t>
      </w:r>
      <w:r w:rsidR="008A689E">
        <w:rPr>
          <w:rFonts w:ascii="Times New Roman" w:hAnsi="Times New Roman"/>
          <w:sz w:val="24"/>
          <w:szCs w:val="24"/>
        </w:rPr>
        <w:t xml:space="preserve">only a small </w:t>
      </w:r>
      <w:r w:rsidR="00537605">
        <w:rPr>
          <w:rFonts w:ascii="Times New Roman" w:hAnsi="Times New Roman"/>
          <w:sz w:val="24"/>
          <w:szCs w:val="24"/>
        </w:rPr>
        <w:t>proportion</w:t>
      </w:r>
      <w:r w:rsidR="008A689E">
        <w:rPr>
          <w:rFonts w:ascii="Times New Roman" w:hAnsi="Times New Roman"/>
          <w:sz w:val="24"/>
          <w:szCs w:val="24"/>
        </w:rPr>
        <w:t xml:space="preserve"> of overshoot steelhead were </w:t>
      </w:r>
      <w:r w:rsidR="003D1976">
        <w:rPr>
          <w:rFonts w:ascii="Times New Roman" w:hAnsi="Times New Roman"/>
          <w:sz w:val="24"/>
          <w:szCs w:val="24"/>
        </w:rPr>
        <w:t>detected</w:t>
      </w:r>
      <w:r w:rsidR="008A689E">
        <w:rPr>
          <w:rFonts w:ascii="Times New Roman" w:hAnsi="Times New Roman"/>
          <w:sz w:val="24"/>
          <w:szCs w:val="24"/>
        </w:rPr>
        <w:t xml:space="preserve"> in </w:t>
      </w:r>
      <w:r w:rsidR="001B6FC0">
        <w:rPr>
          <w:rFonts w:ascii="Times New Roman" w:hAnsi="Times New Roman"/>
          <w:sz w:val="24"/>
          <w:szCs w:val="24"/>
        </w:rPr>
        <w:t xml:space="preserve">tributaries </w:t>
      </w:r>
      <w:r w:rsidR="008705BA">
        <w:rPr>
          <w:rFonts w:ascii="Times New Roman" w:hAnsi="Times New Roman"/>
          <w:sz w:val="24"/>
          <w:szCs w:val="24"/>
        </w:rPr>
        <w:t>(i.e., potential strays)</w:t>
      </w:r>
      <w:r w:rsidR="00480041">
        <w:rPr>
          <w:rFonts w:ascii="Times New Roman" w:hAnsi="Times New Roman"/>
          <w:sz w:val="24"/>
          <w:szCs w:val="24"/>
        </w:rPr>
        <w:t xml:space="preserve">. </w:t>
      </w:r>
      <w:r w:rsidR="00C432F5">
        <w:rPr>
          <w:rFonts w:ascii="Times New Roman" w:hAnsi="Times New Roman"/>
          <w:sz w:val="24"/>
          <w:szCs w:val="24"/>
        </w:rPr>
        <w:t>Of those known overshoot steelhead that did not successfully fallback</w:t>
      </w:r>
      <w:r w:rsidR="009C5BF3">
        <w:rPr>
          <w:rFonts w:ascii="Times New Roman" w:hAnsi="Times New Roman"/>
          <w:sz w:val="24"/>
          <w:szCs w:val="24"/>
        </w:rPr>
        <w:t>,</w:t>
      </w:r>
      <w:r w:rsidR="00C432F5">
        <w:rPr>
          <w:rFonts w:ascii="Times New Roman" w:hAnsi="Times New Roman"/>
          <w:sz w:val="24"/>
          <w:szCs w:val="24"/>
        </w:rPr>
        <w:t xml:space="preserve"> only 16% (N =15) were last observed in tributaries</w:t>
      </w:r>
      <w:r w:rsidR="00480041">
        <w:rPr>
          <w:rFonts w:ascii="Times New Roman" w:hAnsi="Times New Roman"/>
          <w:sz w:val="24"/>
          <w:szCs w:val="24"/>
        </w:rPr>
        <w:t xml:space="preserve"> and</w:t>
      </w:r>
      <w:r w:rsidR="00EC1332">
        <w:rPr>
          <w:rFonts w:ascii="Times New Roman" w:hAnsi="Times New Roman"/>
          <w:sz w:val="24"/>
          <w:szCs w:val="24"/>
        </w:rPr>
        <w:t xml:space="preserve"> only eight known </w:t>
      </w:r>
      <w:r w:rsidR="00D839F4">
        <w:rPr>
          <w:rFonts w:ascii="Times New Roman" w:hAnsi="Times New Roman"/>
          <w:sz w:val="24"/>
          <w:szCs w:val="24"/>
        </w:rPr>
        <w:t>overshoot</w:t>
      </w:r>
      <w:r w:rsidR="00EC1332">
        <w:rPr>
          <w:rFonts w:ascii="Times New Roman" w:hAnsi="Times New Roman"/>
          <w:sz w:val="24"/>
          <w:szCs w:val="24"/>
        </w:rPr>
        <w:t xml:space="preserve"> steelhead </w:t>
      </w:r>
      <w:r w:rsidR="00D00367">
        <w:rPr>
          <w:rFonts w:ascii="Times New Roman" w:hAnsi="Times New Roman"/>
          <w:sz w:val="24"/>
          <w:szCs w:val="24"/>
        </w:rPr>
        <w:t>(</w:t>
      </w:r>
      <w:r w:rsidR="007F04C3">
        <w:rPr>
          <w:rFonts w:ascii="Times New Roman" w:hAnsi="Times New Roman"/>
          <w:sz w:val="24"/>
          <w:szCs w:val="24"/>
        </w:rPr>
        <w:t xml:space="preserve">9% of </w:t>
      </w:r>
      <w:r w:rsidR="008440E4">
        <w:rPr>
          <w:rFonts w:ascii="Times New Roman" w:hAnsi="Times New Roman"/>
          <w:sz w:val="24"/>
          <w:szCs w:val="24"/>
        </w:rPr>
        <w:t xml:space="preserve">unsuccessful known </w:t>
      </w:r>
      <w:r w:rsidR="00ED0DE8">
        <w:rPr>
          <w:rFonts w:ascii="Times New Roman" w:hAnsi="Times New Roman"/>
          <w:sz w:val="24"/>
          <w:szCs w:val="24"/>
        </w:rPr>
        <w:t>overshoot</w:t>
      </w:r>
      <w:r w:rsidR="008440E4">
        <w:rPr>
          <w:rFonts w:ascii="Times New Roman" w:hAnsi="Times New Roman"/>
          <w:sz w:val="24"/>
          <w:szCs w:val="24"/>
        </w:rPr>
        <w:t xml:space="preserve"> steelhead</w:t>
      </w:r>
      <w:r w:rsidR="000A7487">
        <w:rPr>
          <w:rFonts w:ascii="Times New Roman" w:hAnsi="Times New Roman"/>
          <w:sz w:val="24"/>
          <w:szCs w:val="24"/>
        </w:rPr>
        <w:t xml:space="preserve"> or </w:t>
      </w:r>
      <w:r w:rsidR="00C8102E">
        <w:rPr>
          <w:rFonts w:ascii="Times New Roman" w:hAnsi="Times New Roman"/>
          <w:sz w:val="24"/>
          <w:szCs w:val="24"/>
        </w:rPr>
        <w:t>4% of total</w:t>
      </w:r>
      <w:r w:rsidR="008440E4">
        <w:rPr>
          <w:rFonts w:ascii="Times New Roman" w:hAnsi="Times New Roman"/>
          <w:sz w:val="24"/>
          <w:szCs w:val="24"/>
        </w:rPr>
        <w:t>)</w:t>
      </w:r>
      <w:r w:rsidR="00ED0DE8">
        <w:rPr>
          <w:rFonts w:ascii="Times New Roman" w:hAnsi="Times New Roman"/>
          <w:sz w:val="24"/>
          <w:szCs w:val="24"/>
        </w:rPr>
        <w:t xml:space="preserve"> </w:t>
      </w:r>
      <w:r w:rsidR="00D839F4">
        <w:rPr>
          <w:rFonts w:ascii="Times New Roman" w:hAnsi="Times New Roman"/>
          <w:sz w:val="24"/>
          <w:szCs w:val="24"/>
        </w:rPr>
        <w:t>were detected during the spring spawning period.</w:t>
      </w:r>
      <w:r w:rsidR="00C159A6">
        <w:rPr>
          <w:rFonts w:ascii="Times New Roman" w:hAnsi="Times New Roman"/>
          <w:sz w:val="24"/>
          <w:szCs w:val="24"/>
        </w:rPr>
        <w:t xml:space="preserve"> </w:t>
      </w:r>
      <w:r w:rsidR="00C432F5">
        <w:rPr>
          <w:rFonts w:ascii="Times New Roman" w:hAnsi="Times New Roman"/>
          <w:sz w:val="24"/>
          <w:szCs w:val="24"/>
        </w:rPr>
        <w:t xml:space="preserve">While the proportion of fish last observed in tributaries was not adjusted for detection probability, an </w:t>
      </w:r>
      <w:r w:rsidR="00D310B0">
        <w:rPr>
          <w:rFonts w:ascii="Times New Roman" w:hAnsi="Times New Roman"/>
          <w:sz w:val="24"/>
          <w:szCs w:val="24"/>
        </w:rPr>
        <w:t xml:space="preserve">IPDS </w:t>
      </w:r>
      <w:r w:rsidR="00195F14">
        <w:rPr>
          <w:rFonts w:ascii="Times New Roman" w:hAnsi="Times New Roman"/>
          <w:sz w:val="24"/>
          <w:szCs w:val="24"/>
        </w:rPr>
        <w:t xml:space="preserve">was </w:t>
      </w:r>
      <w:r w:rsidR="00C432F5">
        <w:rPr>
          <w:rFonts w:ascii="Times New Roman" w:hAnsi="Times New Roman"/>
          <w:sz w:val="24"/>
          <w:szCs w:val="24"/>
        </w:rPr>
        <w:t>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w:t>
      </w:r>
      <w:r w:rsidR="00D065FC">
        <w:rPr>
          <w:rFonts w:ascii="Times New Roman" w:hAnsi="Times New Roman"/>
          <w:sz w:val="24"/>
          <w:szCs w:val="24"/>
        </w:rPr>
        <w:t xml:space="preserve"> were</w:t>
      </w:r>
      <w:r w:rsidR="00D310B0">
        <w:rPr>
          <w:rFonts w:ascii="Times New Roman" w:hAnsi="Times New Roman"/>
          <w:sz w:val="24"/>
          <w:szCs w:val="24"/>
        </w:rPr>
        <w:t xml:space="preserve"> not monitored using IPDSs (Fuchs</w:t>
      </w:r>
      <w:r w:rsidR="003C6128">
        <w:rPr>
          <w:rFonts w:ascii="Times New Roman" w:hAnsi="Times New Roman"/>
          <w:sz w:val="24"/>
          <w:szCs w:val="24"/>
        </w:rPr>
        <w:t xml:space="preserve"> 2018</w:t>
      </w:r>
      <w:r w:rsidR="00D310B0">
        <w:rPr>
          <w:rFonts w:ascii="Times New Roman" w:hAnsi="Times New Roman"/>
          <w:sz w:val="24"/>
          <w:szCs w:val="24"/>
        </w:rPr>
        <w:t xml:space="preserve">), we assumed </w:t>
      </w:r>
      <w:r w:rsidR="00103A19">
        <w:rPr>
          <w:rFonts w:ascii="Times New Roman" w:hAnsi="Times New Roman"/>
          <w:sz w:val="24"/>
          <w:szCs w:val="24"/>
        </w:rPr>
        <w:t xml:space="preserve">that </w:t>
      </w:r>
      <w:r w:rsidR="00D310B0">
        <w:rPr>
          <w:rFonts w:ascii="Times New Roman" w:hAnsi="Times New Roman"/>
          <w:sz w:val="24"/>
          <w:szCs w:val="24"/>
        </w:rPr>
        <w:t xml:space="preserve">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 xml:space="preserve">natural </w:t>
      </w:r>
      <w:r w:rsidR="007F0250">
        <w:rPr>
          <w:rFonts w:ascii="Times New Roman" w:hAnsi="Times New Roman"/>
          <w:sz w:val="24"/>
          <w:szCs w:val="24"/>
        </w:rPr>
        <w:t xml:space="preserve">mortality in the mainstem </w:t>
      </w:r>
      <w:r w:rsidR="003A5924">
        <w:rPr>
          <w:rFonts w:ascii="Times New Roman" w:hAnsi="Times New Roman"/>
          <w:sz w:val="24"/>
          <w:szCs w:val="24"/>
        </w:rPr>
        <w:t xml:space="preserve">or downstream passage related </w:t>
      </w:r>
      <w:r w:rsidR="00D310B0">
        <w:rPr>
          <w:rFonts w:ascii="Times New Roman" w:hAnsi="Times New Roman"/>
          <w:sz w:val="24"/>
          <w:szCs w:val="24"/>
        </w:rPr>
        <w:t>mortality</w:t>
      </w:r>
      <w:r w:rsidR="00AF77F1">
        <w:rPr>
          <w:rFonts w:ascii="Times New Roman" w:hAnsi="Times New Roman"/>
          <w:sz w:val="24"/>
          <w:szCs w:val="24"/>
        </w:rPr>
        <w:t xml:space="preserve"> from</w:t>
      </w:r>
      <w:r w:rsidR="00D310B0">
        <w:rPr>
          <w:rFonts w:ascii="Times New Roman" w:hAnsi="Times New Roman"/>
          <w:sz w:val="24"/>
          <w:szCs w:val="24"/>
        </w:rPr>
        <w:t xml:space="preserve"> turbine strikes. </w:t>
      </w:r>
      <w:r w:rsidR="004A70EB">
        <w:rPr>
          <w:rFonts w:ascii="Times New Roman" w:hAnsi="Times New Roman"/>
          <w:sz w:val="24"/>
          <w:szCs w:val="24"/>
        </w:rPr>
        <w:t>S</w:t>
      </w:r>
      <w:r w:rsidR="00D310B0">
        <w:rPr>
          <w:rFonts w:ascii="Times New Roman" w:hAnsi="Times New Roman"/>
          <w:sz w:val="24"/>
          <w:szCs w:val="24"/>
        </w:rPr>
        <w:t xml:space="preserve">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4A70EB">
        <w:rPr>
          <w:rFonts w:ascii="Times New Roman" w:hAnsi="Times New Roman"/>
          <w:sz w:val="24"/>
          <w:szCs w:val="24"/>
        </w:rPr>
        <w:t xml:space="preserve"> in late August or early </w:t>
      </w:r>
      <w:r w:rsidR="00B05CE7">
        <w:rPr>
          <w:rFonts w:ascii="Times New Roman" w:hAnsi="Times New Roman"/>
          <w:sz w:val="24"/>
          <w:szCs w:val="24"/>
        </w:rPr>
        <w:t>September because</w:t>
      </w:r>
      <w:r w:rsidR="00AF77F1">
        <w:rPr>
          <w:rFonts w:ascii="Times New Roman" w:hAnsi="Times New Roman"/>
          <w:sz w:val="24"/>
          <w:szCs w:val="24"/>
        </w:rPr>
        <w:t xml:space="preserve"> the juvenile outmigration period has ended</w:t>
      </w:r>
      <w:r w:rsidR="00D52114">
        <w:rPr>
          <w:rFonts w:ascii="Times New Roman" w:hAnsi="Times New Roman"/>
          <w:sz w:val="24"/>
          <w:szCs w:val="24"/>
        </w:rPr>
        <w:t xml:space="preserve"> (</w:t>
      </w:r>
      <w:r w:rsidR="0090272E">
        <w:rPr>
          <w:rFonts w:ascii="Times New Roman" w:hAnsi="Times New Roman"/>
          <w:sz w:val="24"/>
          <w:szCs w:val="24"/>
        </w:rPr>
        <w:t>UCSRB 2018</w:t>
      </w:r>
      <w:r w:rsidR="00D52114">
        <w:rPr>
          <w:rFonts w:ascii="Times New Roman" w:hAnsi="Times New Roman"/>
          <w:sz w:val="24"/>
          <w:szCs w:val="24"/>
        </w:rPr>
        <w:t>)</w:t>
      </w:r>
      <w:r w:rsidR="00AF77F1">
        <w:rPr>
          <w:rFonts w:ascii="Times New Roman" w:hAnsi="Times New Roman"/>
          <w:sz w:val="24"/>
          <w:szCs w:val="24"/>
        </w:rPr>
        <w:t xml:space="preserve">.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 xml:space="preserve">on back to their natal streams (Fuchs </w:t>
      </w:r>
      <w:r w:rsidR="003C6128">
        <w:rPr>
          <w:rFonts w:ascii="Times New Roman" w:hAnsi="Times New Roman"/>
          <w:sz w:val="24"/>
          <w:szCs w:val="24"/>
        </w:rPr>
        <w:t>2018</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(Coutant and Whitney 2000).</w:t>
      </w:r>
      <w:r w:rsidR="00C97C6A">
        <w:rPr>
          <w:rFonts w:ascii="Times New Roman" w:hAnsi="Times New Roman"/>
          <w:sz w:val="24"/>
          <w:szCs w:val="24"/>
        </w:rPr>
        <w:t xml:space="preserve"> </w:t>
      </w:r>
      <w:r w:rsidR="000A2BE5">
        <w:rPr>
          <w:rFonts w:ascii="Times New Roman" w:hAnsi="Times New Roman"/>
          <w:sz w:val="24"/>
          <w:szCs w:val="24"/>
        </w:rPr>
        <w:t xml:space="preserve">This could explain </w:t>
      </w:r>
      <w:r w:rsidR="00622E12">
        <w:rPr>
          <w:rFonts w:ascii="Times New Roman" w:hAnsi="Times New Roman"/>
          <w:sz w:val="24"/>
          <w:szCs w:val="24"/>
        </w:rPr>
        <w:t xml:space="preserve">why overshoot return rate decreased as the number of dams </w:t>
      </w:r>
      <w:r w:rsidR="0090284A">
        <w:rPr>
          <w:rFonts w:ascii="Times New Roman" w:hAnsi="Times New Roman"/>
          <w:sz w:val="24"/>
          <w:szCs w:val="24"/>
        </w:rPr>
        <w:t xml:space="preserve">increased (Figure 2). </w:t>
      </w:r>
      <w:r w:rsidR="00C97C6A">
        <w:rPr>
          <w:rFonts w:ascii="Times New Roman" w:hAnsi="Times New Roman"/>
          <w:sz w:val="24"/>
          <w:szCs w:val="24"/>
        </w:rPr>
        <w:t xml:space="preserve"> </w:t>
      </w:r>
      <w:r w:rsidR="0007258C">
        <w:rPr>
          <w:rFonts w:ascii="Times New Roman" w:hAnsi="Times New Roman"/>
          <w:sz w:val="24"/>
          <w:szCs w:val="24"/>
        </w:rPr>
        <w:t xml:space="preserve">  </w:t>
      </w:r>
    </w:p>
    <w:p w14:paraId="09B9F3E9" w14:textId="71CE8881"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in the Columbia River Basin </w:t>
      </w:r>
      <w:r w:rsidR="00537605">
        <w:rPr>
          <w:rFonts w:ascii="Times New Roman" w:hAnsi="Times New Roman"/>
          <w:sz w:val="24"/>
          <w:szCs w:val="24"/>
        </w:rPr>
        <w:t xml:space="preserve">may </w:t>
      </w:r>
      <w:r>
        <w:rPr>
          <w:rFonts w:ascii="Times New Roman" w:hAnsi="Times New Roman"/>
          <w:sz w:val="24"/>
          <w:szCs w:val="24"/>
        </w:rPr>
        <w:t xml:space="preserve">exhibit at least two different behaviors (i.e., </w:t>
      </w:r>
      <w:r w:rsidR="00DA50D2">
        <w:rPr>
          <w:rFonts w:ascii="Times New Roman" w:hAnsi="Times New Roman"/>
          <w:sz w:val="24"/>
          <w:szCs w:val="24"/>
        </w:rPr>
        <w:t xml:space="preserve">utilize </w:t>
      </w:r>
      <w:r w:rsidR="00DB4AD2">
        <w:rPr>
          <w:rFonts w:ascii="Times New Roman" w:hAnsi="Times New Roman"/>
          <w:sz w:val="24"/>
          <w:szCs w:val="24"/>
        </w:rPr>
        <w:t>cool</w:t>
      </w:r>
      <w:r w:rsidR="00DA50D2">
        <w:rPr>
          <w:rFonts w:ascii="Times New Roman" w:hAnsi="Times New Roman"/>
          <w:sz w:val="24"/>
          <w:szCs w:val="24"/>
        </w:rPr>
        <w:t xml:space="preserve"> water refuge downstream of natal tributaries or seek out </w:t>
      </w:r>
      <w:r w:rsidR="00DB4AD2">
        <w:rPr>
          <w:rFonts w:ascii="Times New Roman" w:hAnsi="Times New Roman"/>
          <w:sz w:val="24"/>
          <w:szCs w:val="24"/>
        </w:rPr>
        <w:t>cool</w:t>
      </w:r>
      <w:r w:rsidR="00DA50D2">
        <w:rPr>
          <w:rFonts w:ascii="Times New Roman" w:hAnsi="Times New Roman"/>
          <w:sz w:val="24"/>
          <w:szCs w:val="24"/>
        </w:rPr>
        <w:t xml:space="preserve"> water refuge upstream of their natal tributary)</w:t>
      </w:r>
      <w:r>
        <w:rPr>
          <w:rFonts w:ascii="Times New Roman" w:hAnsi="Times New Roman"/>
          <w:sz w:val="24"/>
          <w:szCs w:val="24"/>
        </w:rPr>
        <w:t xml:space="preserve"> 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DB4AD2">
        <w:rPr>
          <w:rFonts w:ascii="Times New Roman" w:hAnsi="Times New Roman"/>
          <w:sz w:val="24"/>
          <w:szCs w:val="24"/>
        </w:rPr>
        <w:t>cool 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r w:rsidR="00DA50D2">
        <w:rPr>
          <w:rFonts w:ascii="Times New Roman" w:hAnsi="Times New Roman"/>
          <w:sz w:val="24"/>
          <w:szCs w:val="24"/>
        </w:rPr>
        <w:t>lower homing success</w:t>
      </w:r>
      <w:r w:rsidR="00DC3DBE">
        <w:rPr>
          <w:rFonts w:ascii="Times New Roman" w:hAnsi="Times New Roman"/>
          <w:sz w:val="24"/>
          <w:szCs w:val="24"/>
        </w:rPr>
        <w:t xml:space="preserve"> </w:t>
      </w:r>
      <w:r w:rsidR="00CA18F2">
        <w:rPr>
          <w:rFonts w:ascii="Times New Roman" w:hAnsi="Times New Roman"/>
          <w:sz w:val="24"/>
          <w:szCs w:val="24"/>
        </w:rPr>
        <w:t xml:space="preserve">of </w:t>
      </w:r>
      <w:r w:rsidR="002C4510">
        <w:rPr>
          <w:rFonts w:ascii="Times New Roman" w:hAnsi="Times New Roman"/>
          <w:sz w:val="24"/>
          <w:szCs w:val="24"/>
        </w:rPr>
        <w:t xml:space="preserve">wild steelhead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A50D2">
        <w:rPr>
          <w:rFonts w:ascii="Times New Roman" w:hAnsi="Times New Roman"/>
          <w:sz w:val="24"/>
          <w:szCs w:val="24"/>
        </w:rPr>
        <w:t xml:space="preserve">compared to steelhead </w:t>
      </w:r>
      <w:r w:rsidR="00DB4AD2">
        <w:rPr>
          <w:rFonts w:ascii="Times New Roman" w:hAnsi="Times New Roman"/>
          <w:sz w:val="24"/>
          <w:szCs w:val="24"/>
        </w:rPr>
        <w:t xml:space="preserve">that did </w:t>
      </w:r>
      <w:r w:rsidR="00DA50D2">
        <w:rPr>
          <w:rFonts w:ascii="Times New Roman" w:hAnsi="Times New Roman"/>
          <w:sz w:val="24"/>
          <w:szCs w:val="24"/>
        </w:rPr>
        <w:t xml:space="preserve">not use </w:t>
      </w:r>
      <w:r w:rsidR="00DB4AD2">
        <w:rPr>
          <w:rFonts w:ascii="Times New Roman" w:hAnsi="Times New Roman"/>
          <w:sz w:val="24"/>
          <w:szCs w:val="24"/>
        </w:rPr>
        <w:t>cool</w:t>
      </w:r>
      <w:r w:rsidR="00DA50D2">
        <w:rPr>
          <w:rFonts w:ascii="Times New Roman" w:hAnsi="Times New Roman"/>
          <w:sz w:val="24"/>
          <w:szCs w:val="24"/>
        </w:rPr>
        <w:t xml:space="preserve"> water refuges </w:t>
      </w:r>
      <w:r w:rsidR="00DC3DBE">
        <w:rPr>
          <w:rFonts w:ascii="Times New Roman" w:hAnsi="Times New Roman"/>
          <w:sz w:val="24"/>
          <w:szCs w:val="24"/>
        </w:rPr>
        <w:t>was attributed to</w:t>
      </w:r>
      <w:r w:rsidR="00CA18F2">
        <w:rPr>
          <w:rFonts w:ascii="Times New Roman" w:hAnsi="Times New Roman"/>
          <w:sz w:val="24"/>
          <w:szCs w:val="24"/>
        </w:rPr>
        <w:t xml:space="preserve"> differential</w:t>
      </w:r>
      <w:r w:rsidR="00DC3DBE">
        <w:rPr>
          <w:rFonts w:ascii="Times New Roman" w:hAnsi="Times New Roman"/>
          <w:sz w:val="24"/>
          <w:szCs w:val="24"/>
        </w:rPr>
        <w:t xml:space="preserve"> harvest </w:t>
      </w:r>
      <w:r w:rsidR="00CA18F2">
        <w:rPr>
          <w:rFonts w:ascii="Times New Roman" w:hAnsi="Times New Roman"/>
          <w:sz w:val="24"/>
          <w:szCs w:val="24"/>
        </w:rPr>
        <w:t xml:space="preserve">rates </w:t>
      </w:r>
      <w:r w:rsidR="00DC3DBE">
        <w:rPr>
          <w:rFonts w:ascii="Times New Roman" w:hAnsi="Times New Roman"/>
          <w:sz w:val="24"/>
          <w:szCs w:val="24"/>
        </w:rPr>
        <w:t xml:space="preserve">(Keefer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overshoot their natal stream and migrate upstream of Priest Rapids Dam </w:t>
      </w:r>
      <w:r w:rsidR="008315F5">
        <w:rPr>
          <w:rFonts w:ascii="Times New Roman" w:hAnsi="Times New Roman"/>
          <w:sz w:val="24"/>
          <w:szCs w:val="24"/>
        </w:rPr>
        <w:t xml:space="preserve">are not subject to direct </w:t>
      </w:r>
      <w:r w:rsidR="00D878CB">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w:t>
      </w:r>
      <w:r w:rsidR="00D36164">
        <w:rPr>
          <w:rFonts w:ascii="Times New Roman" w:hAnsi="Times New Roman"/>
          <w:sz w:val="24"/>
          <w:szCs w:val="24"/>
        </w:rPr>
        <w:t xml:space="preserve">River </w:t>
      </w:r>
      <w:r w:rsidR="002C4510">
        <w:rPr>
          <w:rFonts w:ascii="Times New Roman" w:hAnsi="Times New Roman"/>
          <w:sz w:val="24"/>
          <w:szCs w:val="24"/>
        </w:rPr>
        <w:t xml:space="preserve">steelhead </w:t>
      </w:r>
      <w:r w:rsidR="00F9006E">
        <w:rPr>
          <w:rFonts w:ascii="Times New Roman" w:hAnsi="Times New Roman"/>
          <w:sz w:val="24"/>
          <w:szCs w:val="24"/>
        </w:rPr>
        <w:t xml:space="preserve">(16.9 percentage points) </w:t>
      </w:r>
      <w:r w:rsidR="002C4510">
        <w:rPr>
          <w:rFonts w:ascii="Times New Roman" w:hAnsi="Times New Roman"/>
          <w:sz w:val="24"/>
          <w:szCs w:val="24"/>
        </w:rPr>
        <w:t>are</w:t>
      </w:r>
      <w:del w:id="22" w:author="Garrity, Michael D (DFW)" w:date="2020-10-07T16:42:00Z">
        <w:r w:rsidR="002C4510" w:rsidDel="009A45D7">
          <w:rPr>
            <w:rFonts w:ascii="Times New Roman" w:hAnsi="Times New Roman"/>
            <w:sz w:val="24"/>
            <w:szCs w:val="24"/>
          </w:rPr>
          <w:delText xml:space="preserve"> mo</w:delText>
        </w:r>
      </w:del>
      <w:del w:id="23" w:author="Garrity, Michael D (DFW)" w:date="2020-10-07T16:41:00Z">
        <w:r w:rsidR="002C4510" w:rsidDel="009A45D7">
          <w:rPr>
            <w:rFonts w:ascii="Times New Roman" w:hAnsi="Times New Roman"/>
            <w:sz w:val="24"/>
            <w:szCs w:val="24"/>
          </w:rPr>
          <w:delText>re</w:delText>
        </w:r>
      </w:del>
      <w:r w:rsidR="002C4510">
        <w:rPr>
          <w:rFonts w:ascii="Times New Roman" w:hAnsi="Times New Roman"/>
          <w:sz w:val="24"/>
          <w:szCs w:val="24"/>
        </w:rPr>
        <w:t xml:space="preserve"> likely not associated with harvest. Furthermore</w:t>
      </w:r>
      <w:r w:rsidR="006F16DD">
        <w:rPr>
          <w:rFonts w:ascii="Times New Roman" w:hAnsi="Times New Roman"/>
          <w:sz w:val="24"/>
          <w:szCs w:val="24"/>
        </w:rPr>
        <w:t xml:space="preserve">, delays in migration are considerably longer compared to fish using </w:t>
      </w:r>
      <w:r w:rsidR="00DB4AD2">
        <w:rPr>
          <w:rFonts w:ascii="Times New Roman" w:hAnsi="Times New Roman"/>
          <w:sz w:val="24"/>
          <w:szCs w:val="24"/>
        </w:rPr>
        <w:t>cool water</w:t>
      </w:r>
      <w:r w:rsidR="006F16DD">
        <w:rPr>
          <w:rFonts w:ascii="Times New Roman" w:hAnsi="Times New Roman"/>
          <w:sz w:val="24"/>
          <w:szCs w:val="24"/>
        </w:rPr>
        <w:t xml:space="preserve">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w:t>
      </w:r>
      <w:r w:rsidR="00DB4AD2">
        <w:rPr>
          <w:rFonts w:ascii="Times New Roman" w:hAnsi="Times New Roman"/>
          <w:sz w:val="24"/>
          <w:szCs w:val="24"/>
        </w:rPr>
        <w:t>cool</w:t>
      </w:r>
      <w:r w:rsidR="00F9006E">
        <w:rPr>
          <w:rFonts w:ascii="Times New Roman" w:hAnsi="Times New Roman"/>
          <w:sz w:val="24"/>
          <w:szCs w:val="24"/>
        </w:rPr>
        <w:t xml:space="preserve"> water refug</w:t>
      </w:r>
      <w:r w:rsidR="00D36164">
        <w:rPr>
          <w:rFonts w:ascii="Times New Roman" w:hAnsi="Times New Roman"/>
          <w:sz w:val="24"/>
          <w:szCs w:val="24"/>
        </w:rPr>
        <w:t>ia downstream of their natal population</w:t>
      </w:r>
      <w:r w:rsidR="00F9006E">
        <w:rPr>
          <w:rFonts w:ascii="Times New Roman" w:hAnsi="Times New Roman"/>
          <w:sz w:val="24"/>
          <w:szCs w:val="24"/>
        </w:rPr>
        <w:t xml:space="preserve">. </w:t>
      </w:r>
    </w:p>
    <w:p w14:paraId="41EAB3F2" w14:textId="56EA3BA5" w:rsidR="00C044F0"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772C91">
        <w:rPr>
          <w:rFonts w:ascii="Times New Roman" w:hAnsi="Times New Roman"/>
          <w:sz w:val="24"/>
          <w:szCs w:val="24"/>
        </w:rPr>
        <w:t xml:space="preserve">Richins and Skalski (2018) reported </w:t>
      </w:r>
      <w:r w:rsidR="003D723E">
        <w:rPr>
          <w:rFonts w:ascii="Times New Roman" w:hAnsi="Times New Roman"/>
          <w:sz w:val="24"/>
          <w:szCs w:val="24"/>
        </w:rPr>
        <w:t xml:space="preserve">several factors </w:t>
      </w:r>
      <w:r w:rsidR="009E7F6A">
        <w:rPr>
          <w:rFonts w:ascii="Times New Roman" w:hAnsi="Times New Roman"/>
          <w:sz w:val="24"/>
          <w:szCs w:val="24"/>
        </w:rPr>
        <w:t xml:space="preserve">that </w:t>
      </w:r>
      <w:r w:rsidR="003D723E">
        <w:rPr>
          <w:rFonts w:ascii="Times New Roman" w:hAnsi="Times New Roman"/>
          <w:sz w:val="24"/>
          <w:szCs w:val="24"/>
        </w:rPr>
        <w:t>were shown to influence overshoot rates (i.e., natal stream water temperature, hatchery rearing location, adult ladder placement, and ocean age)</w:t>
      </w:r>
      <w:r w:rsidR="00F53998">
        <w:rPr>
          <w:rFonts w:ascii="Times New Roman" w:hAnsi="Times New Roman"/>
          <w:sz w:val="24"/>
          <w:szCs w:val="24"/>
        </w:rPr>
        <w:t xml:space="preserve"> and </w:t>
      </w:r>
      <w:r w:rsidR="00617F26">
        <w:rPr>
          <w:rFonts w:ascii="Times New Roman" w:hAnsi="Times New Roman"/>
          <w:sz w:val="24"/>
          <w:szCs w:val="24"/>
        </w:rPr>
        <w:t>population speci</w:t>
      </w:r>
      <w:r w:rsidR="0020508E">
        <w:rPr>
          <w:rFonts w:ascii="Times New Roman" w:hAnsi="Times New Roman"/>
          <w:sz w:val="24"/>
          <w:szCs w:val="24"/>
        </w:rPr>
        <w:t>fic patterns of overshoot</w:t>
      </w:r>
      <w:r w:rsidR="00F53998">
        <w:rPr>
          <w:rFonts w:ascii="Times New Roman" w:hAnsi="Times New Roman"/>
          <w:sz w:val="24"/>
          <w:szCs w:val="24"/>
        </w:rPr>
        <w:t xml:space="preserve"> </w:t>
      </w:r>
      <w:r w:rsidR="008E3113">
        <w:rPr>
          <w:rFonts w:ascii="Times New Roman" w:hAnsi="Times New Roman"/>
          <w:sz w:val="24"/>
          <w:szCs w:val="24"/>
        </w:rPr>
        <w:t xml:space="preserve">from that study </w:t>
      </w:r>
      <w:r w:rsidR="00F53998">
        <w:rPr>
          <w:rFonts w:ascii="Times New Roman" w:hAnsi="Times New Roman"/>
          <w:sz w:val="24"/>
          <w:szCs w:val="24"/>
        </w:rPr>
        <w:t xml:space="preserve">are consistent with this </w:t>
      </w:r>
      <w:r w:rsidR="00F53998">
        <w:rPr>
          <w:rFonts w:ascii="Times New Roman" w:hAnsi="Times New Roman"/>
          <w:sz w:val="24"/>
          <w:szCs w:val="24"/>
        </w:rPr>
        <w:lastRenderedPageBreak/>
        <w:t>study</w:t>
      </w:r>
      <w:r w:rsidR="008E3113">
        <w:rPr>
          <w:rFonts w:ascii="Times New Roman" w:hAnsi="Times New Roman"/>
          <w:sz w:val="24"/>
          <w:szCs w:val="24"/>
        </w:rPr>
        <w:t xml:space="preserve">.  </w:t>
      </w:r>
      <w:r w:rsidR="00B12810">
        <w:rPr>
          <w:rFonts w:ascii="Times New Roman" w:hAnsi="Times New Roman"/>
          <w:sz w:val="24"/>
          <w:szCs w:val="24"/>
        </w:rPr>
        <w:t xml:space="preserve">However,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basic overshoot pathways (upstream of Priest Rapids or Ice </w:t>
      </w:r>
      <w:r w:rsidR="0020508E">
        <w:rPr>
          <w:rFonts w:ascii="Times New Roman" w:hAnsi="Times New Roman"/>
          <w:sz w:val="24"/>
          <w:szCs w:val="24"/>
        </w:rPr>
        <w:t>H</w:t>
      </w:r>
      <w:r w:rsidR="009F52CE">
        <w:rPr>
          <w:rFonts w:ascii="Times New Roman" w:hAnsi="Times New Roman"/>
          <w:sz w:val="24"/>
          <w:szCs w:val="24"/>
        </w:rPr>
        <w:t>arbor dams)</w:t>
      </w:r>
      <w:r w:rsidR="00B12810">
        <w:rPr>
          <w:rFonts w:ascii="Times New Roman" w:hAnsi="Times New Roman"/>
          <w:sz w:val="24"/>
          <w:szCs w:val="24"/>
        </w:rPr>
        <w:t xml:space="preserve"> has not </w:t>
      </w:r>
      <w:r w:rsidR="004F62BB">
        <w:rPr>
          <w:rFonts w:ascii="Times New Roman" w:hAnsi="Times New Roman"/>
          <w:sz w:val="24"/>
          <w:szCs w:val="24"/>
        </w:rPr>
        <w:t>been</w:t>
      </w:r>
      <w:r w:rsidR="009F52CE">
        <w:rPr>
          <w:rFonts w:ascii="Times New Roman" w:hAnsi="Times New Roman"/>
          <w:sz w:val="24"/>
          <w:szCs w:val="24"/>
        </w:rPr>
        <w:t xml:space="preserve"> conducted.</w:t>
      </w:r>
      <w:r w:rsidR="00F53998">
        <w:rPr>
          <w:rFonts w:ascii="Times New Roman" w:hAnsi="Times New Roman"/>
          <w:sz w:val="24"/>
          <w:szCs w:val="24"/>
        </w:rPr>
        <w:t xml:space="preserve"> </w:t>
      </w:r>
      <w:r w:rsidR="00300CE3">
        <w:rPr>
          <w:rFonts w:ascii="Times New Roman" w:hAnsi="Times New Roman"/>
          <w:sz w:val="24"/>
          <w:szCs w:val="24"/>
        </w:rPr>
        <w:t xml:space="preserve">Pope et al. (2016) </w:t>
      </w:r>
      <w:r w:rsidR="008F73F4">
        <w:rPr>
          <w:rFonts w:ascii="Times New Roman" w:hAnsi="Times New Roman"/>
          <w:sz w:val="24"/>
          <w:szCs w:val="24"/>
        </w:rPr>
        <w:t xml:space="preserve">also used a multistate release recapture model to estimate </w:t>
      </w:r>
      <w:r w:rsidR="001245C5">
        <w:rPr>
          <w:rFonts w:ascii="Times New Roman" w:hAnsi="Times New Roman"/>
          <w:sz w:val="24"/>
          <w:szCs w:val="24"/>
        </w:rPr>
        <w:t>the overshoot return rates for Walla Walla hatcher</w:t>
      </w:r>
      <w:r w:rsidR="00C65918">
        <w:rPr>
          <w:rFonts w:ascii="Times New Roman" w:hAnsi="Times New Roman"/>
          <w:sz w:val="24"/>
          <w:szCs w:val="24"/>
        </w:rPr>
        <w:t>y</w:t>
      </w:r>
      <w:r w:rsidR="001245C5">
        <w:rPr>
          <w:rFonts w:ascii="Times New Roman" w:hAnsi="Times New Roman"/>
          <w:sz w:val="24"/>
          <w:szCs w:val="24"/>
        </w:rPr>
        <w:t xml:space="preserve"> steelhead</w:t>
      </w:r>
      <w:r w:rsidR="00C65918">
        <w:rPr>
          <w:rFonts w:ascii="Times New Roman" w:hAnsi="Times New Roman"/>
          <w:sz w:val="24"/>
          <w:szCs w:val="24"/>
        </w:rPr>
        <w:t xml:space="preserve">. </w:t>
      </w:r>
      <w:r w:rsidR="005B6A34">
        <w:rPr>
          <w:rFonts w:ascii="Times New Roman" w:hAnsi="Times New Roman"/>
          <w:sz w:val="24"/>
          <w:szCs w:val="24"/>
        </w:rPr>
        <w:t xml:space="preserve">While hatchery steelhead are subject to direct harvest rates, they reported </w:t>
      </w:r>
      <w:r w:rsidR="00A66DFA">
        <w:rPr>
          <w:rFonts w:ascii="Times New Roman" w:hAnsi="Times New Roman"/>
          <w:sz w:val="24"/>
          <w:szCs w:val="24"/>
        </w:rPr>
        <w:t xml:space="preserve">overshoot return rates for Lower Granite Dam </w:t>
      </w:r>
      <w:r w:rsidR="008A1179">
        <w:rPr>
          <w:rFonts w:ascii="Times New Roman" w:hAnsi="Times New Roman"/>
          <w:sz w:val="24"/>
          <w:szCs w:val="24"/>
        </w:rPr>
        <w:t xml:space="preserve">and PRD of 8.3% and 20.2%, respectively. </w:t>
      </w:r>
      <w:r w:rsidR="00CF0318">
        <w:rPr>
          <w:rFonts w:ascii="Times New Roman" w:hAnsi="Times New Roman"/>
          <w:sz w:val="24"/>
          <w:szCs w:val="24"/>
        </w:rPr>
        <w:t xml:space="preserve">Because </w:t>
      </w:r>
      <w:r w:rsidR="007053AA">
        <w:rPr>
          <w:rFonts w:ascii="Times New Roman" w:hAnsi="Times New Roman"/>
          <w:sz w:val="24"/>
          <w:szCs w:val="24"/>
        </w:rPr>
        <w:t>Walla</w:t>
      </w:r>
      <w:r w:rsidR="00CF0318">
        <w:rPr>
          <w:rFonts w:ascii="Times New Roman" w:hAnsi="Times New Roman"/>
          <w:sz w:val="24"/>
          <w:szCs w:val="24"/>
        </w:rPr>
        <w:t xml:space="preserve"> Wall</w:t>
      </w:r>
      <w:r w:rsidR="007053AA">
        <w:rPr>
          <w:rFonts w:ascii="Times New Roman" w:hAnsi="Times New Roman"/>
          <w:sz w:val="24"/>
          <w:szCs w:val="24"/>
        </w:rPr>
        <w:t>a</w:t>
      </w:r>
      <w:r w:rsidR="00CF0318">
        <w:rPr>
          <w:rFonts w:ascii="Times New Roman" w:hAnsi="Times New Roman"/>
          <w:sz w:val="24"/>
          <w:szCs w:val="24"/>
        </w:rPr>
        <w:t xml:space="preserve"> </w:t>
      </w:r>
      <w:r w:rsidR="007053AA">
        <w:rPr>
          <w:rFonts w:ascii="Times New Roman" w:hAnsi="Times New Roman"/>
          <w:sz w:val="24"/>
          <w:szCs w:val="24"/>
        </w:rPr>
        <w:t>steelhead</w:t>
      </w:r>
      <w:r w:rsidR="0059111F">
        <w:rPr>
          <w:rFonts w:ascii="Times New Roman" w:hAnsi="Times New Roman"/>
          <w:sz w:val="24"/>
          <w:szCs w:val="24"/>
        </w:rPr>
        <w:t xml:space="preserve"> that make it to Lower Granite Dam</w:t>
      </w:r>
      <w:r w:rsidR="00CF0318">
        <w:rPr>
          <w:rFonts w:ascii="Times New Roman" w:hAnsi="Times New Roman"/>
          <w:sz w:val="24"/>
          <w:szCs w:val="24"/>
        </w:rPr>
        <w:t xml:space="preserve"> must migrate downstream </w:t>
      </w:r>
      <w:r w:rsidR="00EC454F">
        <w:rPr>
          <w:rFonts w:ascii="Times New Roman" w:hAnsi="Times New Roman"/>
          <w:sz w:val="24"/>
          <w:szCs w:val="24"/>
        </w:rPr>
        <w:t>four</w:t>
      </w:r>
      <w:r w:rsidR="007053AA">
        <w:rPr>
          <w:rFonts w:ascii="Times New Roman" w:hAnsi="Times New Roman"/>
          <w:sz w:val="24"/>
          <w:szCs w:val="24"/>
        </w:rPr>
        <w:t xml:space="preserve"> dams in the Snake </w:t>
      </w:r>
      <w:r w:rsidR="00EC454F">
        <w:rPr>
          <w:rFonts w:ascii="Times New Roman" w:hAnsi="Times New Roman"/>
          <w:sz w:val="24"/>
          <w:szCs w:val="24"/>
        </w:rPr>
        <w:t xml:space="preserve">River </w:t>
      </w:r>
      <w:r w:rsidR="007053AA">
        <w:rPr>
          <w:rFonts w:ascii="Times New Roman" w:hAnsi="Times New Roman"/>
          <w:sz w:val="24"/>
          <w:szCs w:val="24"/>
        </w:rPr>
        <w:t xml:space="preserve">and </w:t>
      </w:r>
      <w:r w:rsidR="0098457B">
        <w:rPr>
          <w:rFonts w:ascii="Times New Roman" w:hAnsi="Times New Roman"/>
          <w:sz w:val="24"/>
          <w:szCs w:val="24"/>
        </w:rPr>
        <w:t>between 1 and 5 dams</w:t>
      </w:r>
      <w:r w:rsidR="007053AA">
        <w:rPr>
          <w:rFonts w:ascii="Times New Roman" w:hAnsi="Times New Roman"/>
          <w:sz w:val="24"/>
          <w:szCs w:val="24"/>
        </w:rPr>
        <w:t xml:space="preserve"> in the Upper Columbia these results are not directly </w:t>
      </w:r>
      <w:commentRangeStart w:id="24"/>
      <w:r w:rsidR="007053AA">
        <w:rPr>
          <w:rFonts w:ascii="Times New Roman" w:hAnsi="Times New Roman"/>
          <w:sz w:val="24"/>
          <w:szCs w:val="24"/>
        </w:rPr>
        <w:t>comparable</w:t>
      </w:r>
      <w:commentRangeEnd w:id="24"/>
      <w:r w:rsidR="009A45D7">
        <w:rPr>
          <w:rStyle w:val="CommentReference"/>
        </w:rPr>
        <w:commentReference w:id="24"/>
      </w:r>
      <w:r w:rsidR="007053AA">
        <w:rPr>
          <w:rFonts w:ascii="Times New Roman" w:hAnsi="Times New Roman"/>
          <w:sz w:val="24"/>
          <w:szCs w:val="24"/>
        </w:rPr>
        <w:t xml:space="preserve">. </w:t>
      </w:r>
      <w:r w:rsidR="00C61A2C">
        <w:rPr>
          <w:rFonts w:ascii="Times New Roman" w:hAnsi="Times New Roman"/>
          <w:sz w:val="24"/>
          <w:szCs w:val="24"/>
        </w:rPr>
        <w:t xml:space="preserve"> </w:t>
      </w:r>
      <w:r w:rsidR="004A7EB7">
        <w:rPr>
          <w:rFonts w:ascii="Times New Roman" w:hAnsi="Times New Roman"/>
          <w:sz w:val="24"/>
          <w:szCs w:val="24"/>
        </w:rPr>
        <w:t>However, w</w:t>
      </w:r>
      <w:r w:rsidR="0080427C">
        <w:rPr>
          <w:rFonts w:ascii="Times New Roman" w:hAnsi="Times New Roman"/>
          <w:sz w:val="24"/>
          <w:szCs w:val="24"/>
        </w:rPr>
        <w:t xml:space="preserve">ild overshoot steelhead in the Upper Columbia that migrate past four dams </w:t>
      </w:r>
      <w:r w:rsidR="002A7447">
        <w:rPr>
          <w:rFonts w:ascii="Times New Roman" w:hAnsi="Times New Roman"/>
          <w:sz w:val="24"/>
          <w:szCs w:val="24"/>
        </w:rPr>
        <w:t xml:space="preserve">(i.e., equivalent to Lower Granite Dam) </w:t>
      </w:r>
      <w:r w:rsidR="006F43E9">
        <w:rPr>
          <w:rFonts w:ascii="Times New Roman" w:hAnsi="Times New Roman"/>
          <w:sz w:val="24"/>
          <w:szCs w:val="24"/>
        </w:rPr>
        <w:t xml:space="preserve">have an average </w:t>
      </w:r>
      <w:r w:rsidR="00066D05">
        <w:rPr>
          <w:rFonts w:ascii="Times New Roman" w:hAnsi="Times New Roman"/>
          <w:sz w:val="24"/>
          <w:szCs w:val="24"/>
        </w:rPr>
        <w:t xml:space="preserve">downstream </w:t>
      </w:r>
      <w:r w:rsidR="006F43E9">
        <w:rPr>
          <w:rFonts w:ascii="Times New Roman" w:hAnsi="Times New Roman"/>
          <w:sz w:val="24"/>
          <w:szCs w:val="24"/>
        </w:rPr>
        <w:t xml:space="preserve">return rate of 61%. </w:t>
      </w:r>
      <w:r w:rsidR="005C376D">
        <w:rPr>
          <w:rFonts w:ascii="Times New Roman" w:hAnsi="Times New Roman"/>
          <w:sz w:val="24"/>
          <w:szCs w:val="24"/>
        </w:rPr>
        <w:t xml:space="preserve">Comparing hatchery </w:t>
      </w:r>
      <w:r w:rsidR="005A2D9A">
        <w:rPr>
          <w:rFonts w:ascii="Times New Roman" w:hAnsi="Times New Roman"/>
          <w:sz w:val="24"/>
          <w:szCs w:val="24"/>
        </w:rPr>
        <w:t xml:space="preserve">and </w:t>
      </w:r>
      <w:r w:rsidR="005C376D">
        <w:rPr>
          <w:rFonts w:ascii="Times New Roman" w:hAnsi="Times New Roman"/>
          <w:sz w:val="24"/>
          <w:szCs w:val="24"/>
        </w:rPr>
        <w:t xml:space="preserve">wild </w:t>
      </w:r>
      <w:r w:rsidR="005A2D9A">
        <w:rPr>
          <w:rFonts w:ascii="Times New Roman" w:hAnsi="Times New Roman"/>
          <w:sz w:val="24"/>
          <w:szCs w:val="24"/>
        </w:rPr>
        <w:t>overshoot</w:t>
      </w:r>
      <w:r w:rsidR="005C376D">
        <w:rPr>
          <w:rFonts w:ascii="Times New Roman" w:hAnsi="Times New Roman"/>
          <w:sz w:val="24"/>
          <w:szCs w:val="24"/>
        </w:rPr>
        <w:t xml:space="preserve"> return rates is also problematic due to </w:t>
      </w:r>
      <w:r w:rsidR="005A2D9A">
        <w:rPr>
          <w:rFonts w:ascii="Times New Roman" w:hAnsi="Times New Roman"/>
          <w:sz w:val="24"/>
          <w:szCs w:val="24"/>
        </w:rPr>
        <w:t>differential</w:t>
      </w:r>
      <w:r w:rsidR="005C376D">
        <w:rPr>
          <w:rFonts w:ascii="Times New Roman" w:hAnsi="Times New Roman"/>
          <w:sz w:val="24"/>
          <w:szCs w:val="24"/>
        </w:rPr>
        <w:t xml:space="preserve"> harvest rates, but this </w:t>
      </w:r>
      <w:r w:rsidR="005A2D9A">
        <w:rPr>
          <w:rFonts w:ascii="Times New Roman" w:hAnsi="Times New Roman"/>
          <w:sz w:val="24"/>
          <w:szCs w:val="24"/>
        </w:rPr>
        <w:t>comparison</w:t>
      </w:r>
      <w:r w:rsidR="005C376D">
        <w:rPr>
          <w:rFonts w:ascii="Times New Roman" w:hAnsi="Times New Roman"/>
          <w:sz w:val="24"/>
          <w:szCs w:val="24"/>
        </w:rPr>
        <w:t xml:space="preserve"> does</w:t>
      </w:r>
      <w:r w:rsidR="005A2D9A">
        <w:rPr>
          <w:rFonts w:ascii="Times New Roman" w:hAnsi="Times New Roman"/>
          <w:sz w:val="24"/>
          <w:szCs w:val="24"/>
        </w:rPr>
        <w:t xml:space="preserve"> </w:t>
      </w:r>
      <w:r w:rsidR="00347216">
        <w:rPr>
          <w:rFonts w:ascii="Times New Roman" w:hAnsi="Times New Roman"/>
          <w:sz w:val="24"/>
          <w:szCs w:val="24"/>
        </w:rPr>
        <w:t xml:space="preserve">suggest the two primary overshoot pathways </w:t>
      </w:r>
      <w:r w:rsidR="002D153D">
        <w:rPr>
          <w:rFonts w:ascii="Times New Roman" w:hAnsi="Times New Roman"/>
          <w:sz w:val="24"/>
          <w:szCs w:val="24"/>
        </w:rPr>
        <w:t>(</w:t>
      </w:r>
      <w:r w:rsidR="00FD4188">
        <w:rPr>
          <w:rFonts w:ascii="Times New Roman" w:hAnsi="Times New Roman"/>
          <w:sz w:val="24"/>
          <w:szCs w:val="24"/>
        </w:rPr>
        <w:t xml:space="preserve">i.e. past PRD into the Upper Columbia and past Ice Harbor into the Snake) </w:t>
      </w:r>
      <w:r w:rsidR="00FE65B5">
        <w:rPr>
          <w:rFonts w:ascii="Times New Roman" w:hAnsi="Times New Roman"/>
          <w:sz w:val="24"/>
          <w:szCs w:val="24"/>
        </w:rPr>
        <w:t xml:space="preserve">may have different relationships </w:t>
      </w:r>
      <w:r w:rsidR="00BD2D84">
        <w:rPr>
          <w:rFonts w:ascii="Times New Roman" w:hAnsi="Times New Roman"/>
          <w:sz w:val="24"/>
          <w:szCs w:val="24"/>
        </w:rPr>
        <w:t>between overshoot return rates and the number of dams</w:t>
      </w:r>
      <w:r w:rsidR="005A2D9A">
        <w:rPr>
          <w:rFonts w:ascii="Times New Roman" w:hAnsi="Times New Roman"/>
          <w:sz w:val="24"/>
          <w:szCs w:val="24"/>
        </w:rPr>
        <w:t xml:space="preserve">. </w:t>
      </w:r>
    </w:p>
    <w:p w14:paraId="440C4546" w14:textId="3513EAF9" w:rsidR="004C21A9" w:rsidRDefault="009F52CE" w:rsidP="004C21A9">
      <w:pPr>
        <w:spacing w:after="0" w:line="480" w:lineRule="auto"/>
        <w:ind w:firstLine="360"/>
        <w:rPr>
          <w:rFonts w:ascii="Times New Roman" w:hAnsi="Times New Roman"/>
          <w:sz w:val="24"/>
          <w:szCs w:val="24"/>
        </w:rPr>
      </w:pPr>
      <w:r>
        <w:rPr>
          <w:rFonts w:ascii="Times New Roman" w:hAnsi="Times New Roman"/>
          <w:sz w:val="24"/>
          <w:szCs w:val="24"/>
        </w:rPr>
        <w:t xml:space="preserve">While </w:t>
      </w:r>
      <w:r w:rsidR="002A7447">
        <w:rPr>
          <w:rFonts w:ascii="Times New Roman" w:hAnsi="Times New Roman"/>
          <w:sz w:val="24"/>
          <w:szCs w:val="24"/>
        </w:rPr>
        <w:t xml:space="preserve">the </w:t>
      </w:r>
      <w:r>
        <w:rPr>
          <w:rFonts w:ascii="Times New Roman" w:hAnsi="Times New Roman"/>
          <w:sz w:val="24"/>
          <w:szCs w:val="24"/>
        </w:rPr>
        <w:t xml:space="preserve">majority of the estimated overshoot </w:t>
      </w:r>
      <w:r w:rsidR="00B72A02">
        <w:rPr>
          <w:rFonts w:ascii="Times New Roman" w:hAnsi="Times New Roman"/>
          <w:sz w:val="24"/>
          <w:szCs w:val="24"/>
        </w:rPr>
        <w:t xml:space="preserve">wild </w:t>
      </w:r>
      <w:r>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Pr>
          <w:rFonts w:ascii="Times New Roman" w:hAnsi="Times New Roman"/>
          <w:sz w:val="24"/>
          <w:szCs w:val="24"/>
        </w:rPr>
        <w:t>, the remainder were from the MCR DPS</w:t>
      </w:r>
      <w:r w:rsidR="00B72A02">
        <w:rPr>
          <w:rFonts w:ascii="Times New Roman" w:hAnsi="Times New Roman"/>
          <w:sz w:val="24"/>
          <w:szCs w:val="24"/>
        </w:rPr>
        <w:t xml:space="preserve"> (47%)</w:t>
      </w:r>
      <w:r>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Pr>
          <w:rFonts w:ascii="Times New Roman" w:hAnsi="Times New Roman"/>
          <w:sz w:val="24"/>
          <w:szCs w:val="24"/>
        </w:rPr>
        <w:t>of 4 major population groups (MPG) and 20 independent steelhead populations</w:t>
      </w:r>
      <w:r w:rsidR="002A7447">
        <w:rPr>
          <w:rFonts w:ascii="Times New Roman" w:hAnsi="Times New Roman"/>
          <w:sz w:val="24"/>
          <w:szCs w:val="24"/>
        </w:rPr>
        <w:t xml:space="preserve"> (Figure 1)</w:t>
      </w:r>
      <w:r>
        <w:rPr>
          <w:rFonts w:ascii="Times New Roman" w:hAnsi="Times New Roman"/>
          <w:sz w:val="24"/>
          <w:szCs w:val="24"/>
        </w:rPr>
        <w:t>. Of which, steelhead from</w:t>
      </w:r>
      <w:r w:rsidR="00671AC2">
        <w:rPr>
          <w:rFonts w:ascii="Times New Roman" w:hAnsi="Times New Roman"/>
          <w:sz w:val="24"/>
          <w:szCs w:val="24"/>
        </w:rPr>
        <w:t xml:space="preserve"> five subbasins (John Day, Umatilla, Walla Walla, Touchet and Yakima) </w:t>
      </w:r>
      <w:r>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w:t>
      </w:r>
      <w:r w:rsidR="009D384B">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different</w:t>
      </w:r>
      <w:r w:rsidR="00F81C2C">
        <w:rPr>
          <w:rFonts w:ascii="Times New Roman" w:hAnsi="Times New Roman"/>
          <w:sz w:val="24"/>
          <w:szCs w:val="24"/>
        </w:rPr>
        <w:t xml:space="preserve">, but </w:t>
      </w:r>
      <w:r w:rsidR="00CD4849">
        <w:rPr>
          <w:rFonts w:ascii="Times New Roman" w:hAnsi="Times New Roman"/>
          <w:sz w:val="24"/>
          <w:szCs w:val="24"/>
        </w:rPr>
        <w:t xml:space="preserve">consistent with that reported by Richins and Skalski (2018). 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the Yakima River (53%)</w:t>
      </w:r>
      <w:r w:rsidR="00543FD2">
        <w:rPr>
          <w:rFonts w:ascii="Times New Roman" w:hAnsi="Times New Roman"/>
          <w:sz w:val="24"/>
          <w:szCs w:val="24"/>
        </w:rPr>
        <w:t xml:space="preserve"> and </w:t>
      </w:r>
      <w:r w:rsidR="00F81C2C">
        <w:rPr>
          <w:rFonts w:ascii="Times New Roman" w:hAnsi="Times New Roman"/>
          <w:sz w:val="24"/>
          <w:szCs w:val="24"/>
        </w:rPr>
        <w:t xml:space="preserve">were the </w:t>
      </w:r>
      <w:r w:rsidR="00CD4849">
        <w:rPr>
          <w:rFonts w:ascii="Times New Roman" w:hAnsi="Times New Roman"/>
          <w:sz w:val="24"/>
          <w:szCs w:val="24"/>
        </w:rPr>
        <w:t xml:space="preserve">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w:t>
      </w:r>
      <w:r w:rsidR="00CD4849">
        <w:rPr>
          <w:rFonts w:ascii="Times New Roman" w:hAnsi="Times New Roman"/>
          <w:sz w:val="24"/>
          <w:szCs w:val="24"/>
        </w:rPr>
        <w:lastRenderedPageBreak/>
        <w:t xml:space="preserve">(Figure </w:t>
      </w:r>
      <w:r w:rsidR="00503EBE">
        <w:rPr>
          <w:rFonts w:ascii="Times New Roman" w:hAnsi="Times New Roman"/>
          <w:sz w:val="24"/>
          <w:szCs w:val="24"/>
        </w:rPr>
        <w:t>4</w:t>
      </w:r>
      <w:r w:rsidR="00CD4849">
        <w:rPr>
          <w:rFonts w:ascii="Times New Roman" w:hAnsi="Times New Roman"/>
          <w:sz w:val="24"/>
          <w:szCs w:val="24"/>
        </w:rPr>
        <w:t>).</w:t>
      </w:r>
      <w:r w:rsidR="00443B92">
        <w:rPr>
          <w:rFonts w:ascii="Times New Roman" w:hAnsi="Times New Roman"/>
          <w:sz w:val="24"/>
          <w:szCs w:val="24"/>
        </w:rPr>
        <w:t xml:space="preserve"> The spatial distribution (i.e., Upper Columbia or Snake River) of overshoot MCR steelhead is consistent with the location (i.e., same side of the river) of their natal population. </w:t>
      </w:r>
      <w:r w:rsidR="00CD4849">
        <w:rPr>
          <w:rFonts w:ascii="Times New Roman" w:hAnsi="Times New Roman"/>
          <w:sz w:val="24"/>
          <w:szCs w:val="24"/>
        </w:rPr>
        <w:t>More importantly, the overall abundance of known overshoot steelhead from the MCR DPS was 5</w:t>
      </w:r>
      <w:r w:rsidR="008A0630">
        <w:rPr>
          <w:rFonts w:ascii="Times New Roman" w:hAnsi="Times New Roman"/>
          <w:sz w:val="24"/>
          <w:szCs w:val="24"/>
        </w:rPr>
        <w:t>07</w:t>
      </w:r>
      <w:r w:rsidR="00CD4849">
        <w:rPr>
          <w:rFonts w:ascii="Times New Roman" w:hAnsi="Times New Roman"/>
          <w:sz w:val="24"/>
          <w:szCs w:val="24"/>
        </w:rPr>
        <w:t xml:space="preserve">% greater at Ice </w:t>
      </w:r>
      <w:r w:rsidR="00D50391">
        <w:rPr>
          <w:rFonts w:ascii="Times New Roman" w:hAnsi="Times New Roman"/>
          <w:sz w:val="24"/>
          <w:szCs w:val="24"/>
        </w:rPr>
        <w:t xml:space="preserve">Harbor Dam (Figure </w:t>
      </w:r>
      <w:r w:rsidR="00503EBE">
        <w:rPr>
          <w:rFonts w:ascii="Times New Roman" w:hAnsi="Times New Roman"/>
          <w:sz w:val="24"/>
          <w:szCs w:val="24"/>
        </w:rPr>
        <w:t>4</w:t>
      </w:r>
      <w:r w:rsidR="00D50391">
        <w:rPr>
          <w:rFonts w:ascii="Times New Roman" w:hAnsi="Times New Roman"/>
          <w:sz w:val="24"/>
          <w:szCs w:val="24"/>
        </w:rPr>
        <w:t xml:space="preserve">). </w:t>
      </w:r>
      <w:r w:rsidR="00CD4849">
        <w:rPr>
          <w:rFonts w:ascii="Times New Roman" w:hAnsi="Times New Roman"/>
          <w:sz w:val="24"/>
          <w:szCs w:val="24"/>
        </w:rPr>
        <w:t xml:space="preserve">However, because PIT tag detectors were only installed at Little Goose and Lower Monumental dams in 2014, </w:t>
      </w:r>
      <w:r w:rsidR="009E1C29">
        <w:rPr>
          <w:rFonts w:ascii="Times New Roman" w:hAnsi="Times New Roman"/>
          <w:sz w:val="24"/>
          <w:szCs w:val="24"/>
        </w:rPr>
        <w:t xml:space="preserve">for discussion purposes </w:t>
      </w:r>
      <w:r w:rsidR="00CD4849">
        <w:rPr>
          <w:rFonts w:ascii="Times New Roman" w:hAnsi="Times New Roman"/>
          <w:sz w:val="24"/>
          <w:szCs w:val="24"/>
        </w:rPr>
        <w:t xml:space="preserve">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w:t>
      </w:r>
      <w:r w:rsidR="005901A7">
        <w:rPr>
          <w:rFonts w:ascii="Times New Roman" w:hAnsi="Times New Roman"/>
          <w:sz w:val="24"/>
          <w:szCs w:val="24"/>
        </w:rPr>
        <w:t xml:space="preserve">return rate </w:t>
      </w:r>
      <w:r w:rsidR="001C39A2">
        <w:rPr>
          <w:rFonts w:ascii="Times New Roman" w:hAnsi="Times New Roman"/>
          <w:sz w:val="24"/>
          <w:szCs w:val="24"/>
        </w:rPr>
        <w:t xml:space="preserve">patterns in the Snake River were very similar to that in the Upper Columbia River with the greatest proportion of unsuccessful overshoots last detected at Lower Granite Dam (34%) and the greatest proportion of successful overshoot fallbacks observed at Ice Harbor Dam (12%). </w:t>
      </w:r>
      <w:r w:rsidR="00335452">
        <w:rPr>
          <w:rFonts w:ascii="Times New Roman" w:hAnsi="Times New Roman"/>
          <w:sz w:val="24"/>
          <w:szCs w:val="24"/>
        </w:rPr>
        <w:t>In 2015, t</w:t>
      </w:r>
      <w:r w:rsidR="00C506B2">
        <w:rPr>
          <w:rFonts w:ascii="Times New Roman" w:hAnsi="Times New Roman"/>
          <w:sz w:val="24"/>
          <w:szCs w:val="24"/>
        </w:rPr>
        <w:t xml:space="preserve">he </w:t>
      </w:r>
      <w:r w:rsidR="0036252F">
        <w:rPr>
          <w:rFonts w:ascii="Times New Roman" w:hAnsi="Times New Roman"/>
          <w:sz w:val="24"/>
          <w:szCs w:val="24"/>
        </w:rPr>
        <w:t>overshoot</w:t>
      </w:r>
      <w:r w:rsidR="005901A7">
        <w:rPr>
          <w:rFonts w:ascii="Times New Roman" w:hAnsi="Times New Roman"/>
          <w:sz w:val="24"/>
          <w:szCs w:val="24"/>
        </w:rPr>
        <w:t xml:space="preserve"> return</w:t>
      </w:r>
      <w:r w:rsidR="00C506B2">
        <w:rPr>
          <w:rFonts w:ascii="Times New Roman" w:hAnsi="Times New Roman"/>
          <w:sz w:val="24"/>
          <w:szCs w:val="24"/>
        </w:rPr>
        <w:t xml:space="preserve"> rate in the Snake River was 32% compared to </w:t>
      </w:r>
      <w:r w:rsidR="00335452">
        <w:rPr>
          <w:rFonts w:ascii="Times New Roman" w:hAnsi="Times New Roman"/>
          <w:sz w:val="24"/>
          <w:szCs w:val="24"/>
        </w:rPr>
        <w:t>56</w:t>
      </w:r>
      <w:r w:rsidR="00C506B2">
        <w:rPr>
          <w:rFonts w:ascii="Times New Roman" w:hAnsi="Times New Roman"/>
          <w:sz w:val="24"/>
          <w:szCs w:val="24"/>
        </w:rPr>
        <w:t>% in the UCR</w:t>
      </w:r>
      <w:ins w:id="25" w:author="Garrity, Michael D (DFW)" w:date="2020-10-07T16:46:00Z">
        <w:r w:rsidR="009A45D7">
          <w:rPr>
            <w:rFonts w:ascii="Times New Roman" w:hAnsi="Times New Roman"/>
            <w:sz w:val="24"/>
            <w:szCs w:val="24"/>
          </w:rPr>
          <w:t>,</w:t>
        </w:r>
      </w:ins>
      <w:r w:rsidR="00C506B2">
        <w:rPr>
          <w:rFonts w:ascii="Times New Roman" w:hAnsi="Times New Roman"/>
          <w:sz w:val="24"/>
          <w:szCs w:val="24"/>
        </w:rPr>
        <w:t xml:space="preserve"> </w:t>
      </w:r>
      <w:r w:rsidR="004B27FA">
        <w:rPr>
          <w:rFonts w:ascii="Times New Roman" w:hAnsi="Times New Roman"/>
          <w:sz w:val="24"/>
          <w:szCs w:val="24"/>
        </w:rPr>
        <w:t>suggest</w:t>
      </w:r>
      <w:r w:rsidR="0036252F">
        <w:rPr>
          <w:rFonts w:ascii="Times New Roman" w:hAnsi="Times New Roman"/>
          <w:sz w:val="24"/>
          <w:szCs w:val="24"/>
        </w:rPr>
        <w:t>ing</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r w:rsidR="00E33A59">
        <w:rPr>
          <w:rFonts w:ascii="Times New Roman" w:hAnsi="Times New Roman"/>
          <w:sz w:val="24"/>
          <w:szCs w:val="24"/>
        </w:rPr>
        <w:t>Furthermore, 40% of the MCR DPS steelhead that were not observed downstream of Ice Harbor Dam were last detected in a spawning stream</w:t>
      </w:r>
      <w:r w:rsidR="004D3549">
        <w:rPr>
          <w:rFonts w:ascii="Times New Roman" w:hAnsi="Times New Roman"/>
          <w:sz w:val="24"/>
          <w:szCs w:val="24"/>
        </w:rPr>
        <w:t xml:space="preserve"> upstream of Ice Harbor Dam</w:t>
      </w:r>
      <w:r w:rsidR="00E33A59">
        <w:rPr>
          <w:rFonts w:ascii="Times New Roman" w:hAnsi="Times New Roman"/>
          <w:sz w:val="24"/>
          <w:szCs w:val="24"/>
        </w:rPr>
        <w:t xml:space="preserve">. In addition, unlike </w:t>
      </w:r>
      <w:r w:rsidR="00780F09">
        <w:rPr>
          <w:rFonts w:ascii="Times New Roman" w:hAnsi="Times New Roman"/>
          <w:sz w:val="24"/>
          <w:szCs w:val="24"/>
        </w:rPr>
        <w:t xml:space="preserve">steelhead </w:t>
      </w:r>
      <w:r w:rsidR="000E16C2">
        <w:rPr>
          <w:rFonts w:ascii="Times New Roman" w:hAnsi="Times New Roman"/>
          <w:sz w:val="24"/>
          <w:szCs w:val="24"/>
        </w:rPr>
        <w:t xml:space="preserve">areas </w:t>
      </w:r>
      <w:r w:rsidR="00E33A59">
        <w:rPr>
          <w:rFonts w:ascii="Times New Roman" w:hAnsi="Times New Roman"/>
          <w:sz w:val="24"/>
          <w:szCs w:val="24"/>
        </w:rPr>
        <w:t>upstream of Priest Rapids Dam, some major 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xml:space="preserve">) and some unknown number of minor spawning areas do not have IPDS and may have gone undetected. In summary, compared to overshoot </w:t>
      </w:r>
      <w:r w:rsidR="00780F09">
        <w:rPr>
          <w:rFonts w:ascii="Times New Roman" w:hAnsi="Times New Roman"/>
          <w:sz w:val="24"/>
          <w:szCs w:val="24"/>
        </w:rPr>
        <w:t>steelhead</w:t>
      </w:r>
      <w:r w:rsidR="00E33A59">
        <w:rPr>
          <w:rFonts w:ascii="Times New Roman" w:hAnsi="Times New Roman"/>
          <w:sz w:val="24"/>
          <w:szCs w:val="24"/>
        </w:rPr>
        <w:t xml:space="preserve"> upstream of Priest Rapids Dam, over 5 times more MCR steelhead overshoot into the Snake River. Of which, </w:t>
      </w:r>
      <w:r w:rsidR="00335452">
        <w:rPr>
          <w:rFonts w:ascii="Times New Roman" w:hAnsi="Times New Roman"/>
          <w:sz w:val="24"/>
          <w:szCs w:val="24"/>
        </w:rPr>
        <w:t>almost</w:t>
      </w:r>
      <w:r w:rsidR="00312EA5">
        <w:rPr>
          <w:rFonts w:ascii="Times New Roman" w:hAnsi="Times New Roman"/>
          <w:sz w:val="24"/>
          <w:szCs w:val="24"/>
        </w:rPr>
        <w:t xml:space="preserve"> </w:t>
      </w:r>
      <w:r w:rsidR="00E33A59">
        <w:rPr>
          <w:rFonts w:ascii="Times New Roman" w:hAnsi="Times New Roman"/>
          <w:sz w:val="24"/>
          <w:szCs w:val="24"/>
        </w:rPr>
        <w:t>half as many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w:t>
      </w:r>
      <w:r w:rsidR="00312EA5">
        <w:rPr>
          <w:rFonts w:ascii="Times New Roman" w:hAnsi="Times New Roman"/>
          <w:sz w:val="24"/>
          <w:szCs w:val="24"/>
        </w:rPr>
        <w:t xml:space="preserve"> (i.e., strays)</w:t>
      </w:r>
      <w:r w:rsidR="00E33A59">
        <w:rPr>
          <w:rFonts w:ascii="Times New Roman" w:hAnsi="Times New Roman"/>
          <w:sz w:val="24"/>
          <w:szCs w:val="24"/>
        </w:rPr>
        <w:t xml:space="preserve">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w:t>
      </w:r>
      <w:r w:rsidR="004C21A9">
        <w:rPr>
          <w:rFonts w:ascii="Times New Roman" w:hAnsi="Times New Roman"/>
          <w:sz w:val="24"/>
          <w:szCs w:val="24"/>
        </w:rPr>
        <w:t xml:space="preserve">The logistic regression of known overshoot return rates suggests the number of dams is an important factor in </w:t>
      </w:r>
      <w:r w:rsidR="00335452">
        <w:rPr>
          <w:rFonts w:ascii="Times New Roman" w:hAnsi="Times New Roman"/>
          <w:sz w:val="24"/>
          <w:szCs w:val="24"/>
        </w:rPr>
        <w:t xml:space="preserve">downstream </w:t>
      </w:r>
      <w:r w:rsidR="004C21A9">
        <w:rPr>
          <w:rFonts w:ascii="Times New Roman" w:hAnsi="Times New Roman"/>
          <w:sz w:val="24"/>
          <w:szCs w:val="24"/>
        </w:rPr>
        <w:t>migration success</w:t>
      </w:r>
      <w:r w:rsidR="00335452">
        <w:rPr>
          <w:rFonts w:ascii="Times New Roman" w:hAnsi="Times New Roman"/>
          <w:sz w:val="24"/>
          <w:szCs w:val="24"/>
        </w:rPr>
        <w:t>, but undoubtedly other factors are also important but outside the scope of the is study</w:t>
      </w:r>
      <w:r w:rsidR="004C21A9">
        <w:rPr>
          <w:rFonts w:ascii="Times New Roman" w:hAnsi="Times New Roman"/>
          <w:sz w:val="24"/>
          <w:szCs w:val="24"/>
        </w:rPr>
        <w:t xml:space="preserve">. As </w:t>
      </w:r>
      <w:r w:rsidR="004C21A9">
        <w:rPr>
          <w:rFonts w:ascii="Times New Roman" w:hAnsi="Times New Roman"/>
          <w:sz w:val="24"/>
          <w:szCs w:val="24"/>
        </w:rPr>
        <w:lastRenderedPageBreak/>
        <w:t>migration distance, migration duration, and number of migration obstacles (i.e., dams) increase</w:t>
      </w:r>
      <w:r w:rsidR="00335452">
        <w:rPr>
          <w:rFonts w:ascii="Times New Roman" w:hAnsi="Times New Roman"/>
          <w:sz w:val="24"/>
          <w:szCs w:val="24"/>
        </w:rPr>
        <w:t>s</w:t>
      </w:r>
      <w:r w:rsidR="004C21A9">
        <w:rPr>
          <w:rFonts w:ascii="Times New Roman" w:hAnsi="Times New Roman"/>
          <w:sz w:val="24"/>
          <w:szCs w:val="24"/>
        </w:rPr>
        <w:t xml:space="preserve">, fish condition was also likely negatively affected which likely contributed in lower rates of migration success (Caudill et al. 2007).  As a result of an extended migration distance and duration, overshoot steelhead that fallback and arrive at their natal stream may have depleted energy reserves and exhibit greater rates of prespawn mortality or lower spawning success (Mann et al. 2009) and less likely to return as repeat spawners (Keefer et al. </w:t>
      </w:r>
      <w:r w:rsidR="004C21A9" w:rsidRPr="00FF25F7">
        <w:rPr>
          <w:rFonts w:ascii="Times New Roman" w:hAnsi="Times New Roman"/>
          <w:sz w:val="24"/>
          <w:szCs w:val="24"/>
        </w:rPr>
        <w:t>2008</w:t>
      </w:r>
      <w:r w:rsidR="000A72FA">
        <w:rPr>
          <w:rFonts w:ascii="Times New Roman" w:hAnsi="Times New Roman"/>
          <w:sz w:val="24"/>
          <w:szCs w:val="24"/>
        </w:rPr>
        <w:t>c</w:t>
      </w:r>
      <w:r w:rsidR="004C21A9" w:rsidRPr="00FF25F7">
        <w:rPr>
          <w:rFonts w:ascii="Times New Roman" w:hAnsi="Times New Roman"/>
          <w:sz w:val="24"/>
          <w:szCs w:val="24"/>
        </w:rPr>
        <w:t>).</w:t>
      </w:r>
      <w:r w:rsidR="004C21A9">
        <w:rPr>
          <w:rFonts w:ascii="Times New Roman" w:hAnsi="Times New Roman"/>
          <w:sz w:val="24"/>
          <w:szCs w:val="24"/>
        </w:rPr>
        <w:t xml:space="preserve"> </w:t>
      </w:r>
    </w:p>
    <w:p w14:paraId="46273D33" w14:textId="2FAB950F" w:rsidR="008C5A7C" w:rsidRDefault="00864B81" w:rsidP="00646E63">
      <w:pPr>
        <w:spacing w:after="0" w:line="480" w:lineRule="auto"/>
        <w:ind w:firstLine="360"/>
        <w:rPr>
          <w:rFonts w:ascii="Times New Roman" w:hAnsi="Times New Roman"/>
          <w:sz w:val="24"/>
          <w:szCs w:val="24"/>
        </w:rPr>
      </w:pPr>
      <w:r>
        <w:rPr>
          <w:rFonts w:ascii="Times New Roman" w:hAnsi="Times New Roman"/>
          <w:sz w:val="24"/>
          <w:szCs w:val="24"/>
        </w:rPr>
        <w:t>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F23FB0">
        <w:rPr>
          <w:rFonts w:ascii="Times New Roman" w:hAnsi="Times New Roman"/>
          <w:sz w:val="24"/>
          <w:szCs w:val="24"/>
        </w:rPr>
        <w:t>Khan et al</w:t>
      </w:r>
      <w:r w:rsidR="00A26B6C">
        <w:rPr>
          <w:rFonts w:ascii="Times New Roman" w:hAnsi="Times New Roman"/>
          <w:sz w:val="24"/>
          <w:szCs w:val="24"/>
        </w:rPr>
        <w:t>.</w:t>
      </w:r>
      <w:r w:rsidR="00F23FB0">
        <w:rPr>
          <w:rFonts w:ascii="Times New Roman" w:hAnsi="Times New Roman"/>
          <w:sz w:val="24"/>
          <w:szCs w:val="24"/>
        </w:rPr>
        <w:t xml:space="preserve"> (2013)</w:t>
      </w:r>
      <w:r w:rsidR="00A26B6C">
        <w:rPr>
          <w:rFonts w:ascii="Times New Roman" w:hAnsi="Times New Roman"/>
          <w:sz w:val="24"/>
          <w:szCs w:val="24"/>
        </w:rPr>
        <w:t xml:space="preserve"> </w:t>
      </w:r>
      <w:r w:rsidR="001709B2">
        <w:rPr>
          <w:rFonts w:ascii="Times New Roman" w:hAnsi="Times New Roman"/>
          <w:sz w:val="24"/>
          <w:szCs w:val="24"/>
        </w:rPr>
        <w:t xml:space="preserve">suggested that overshoot steelhead </w:t>
      </w:r>
      <w:r w:rsidR="002E2084">
        <w:rPr>
          <w:rFonts w:ascii="Times New Roman" w:hAnsi="Times New Roman"/>
          <w:sz w:val="24"/>
          <w:szCs w:val="24"/>
        </w:rPr>
        <w:t xml:space="preserve">may </w:t>
      </w:r>
      <w:r w:rsidR="001709B2">
        <w:rPr>
          <w:rFonts w:ascii="Times New Roman" w:hAnsi="Times New Roman"/>
          <w:sz w:val="24"/>
          <w:szCs w:val="24"/>
        </w:rPr>
        <w:t xml:space="preserve">hold for extended periods of time </w:t>
      </w:r>
      <w:r w:rsidR="008A3577">
        <w:rPr>
          <w:rFonts w:ascii="Times New Roman" w:hAnsi="Times New Roman"/>
          <w:sz w:val="24"/>
          <w:szCs w:val="24"/>
        </w:rPr>
        <w:t>in</w:t>
      </w:r>
      <w:r w:rsidR="00D21401">
        <w:rPr>
          <w:rFonts w:ascii="Times New Roman" w:hAnsi="Times New Roman"/>
          <w:sz w:val="24"/>
          <w:szCs w:val="24"/>
        </w:rPr>
        <w:t xml:space="preserve"> </w:t>
      </w:r>
      <w:r w:rsidR="002E2084">
        <w:rPr>
          <w:rFonts w:ascii="Times New Roman" w:hAnsi="Times New Roman"/>
          <w:sz w:val="24"/>
          <w:szCs w:val="24"/>
        </w:rPr>
        <w:t xml:space="preserve">Columbia River </w:t>
      </w:r>
      <w:r w:rsidR="00D21401">
        <w:rPr>
          <w:rFonts w:ascii="Times New Roman" w:hAnsi="Times New Roman"/>
          <w:sz w:val="24"/>
          <w:szCs w:val="24"/>
        </w:rPr>
        <w:t xml:space="preserve">reservoirs </w:t>
      </w:r>
      <w:r w:rsidR="001709B2">
        <w:rPr>
          <w:rFonts w:ascii="Times New Roman" w:hAnsi="Times New Roman"/>
          <w:sz w:val="24"/>
          <w:szCs w:val="24"/>
        </w:rPr>
        <w:t xml:space="preserve">because of their preference for surface passage routes </w:t>
      </w:r>
      <w:r w:rsidR="00614E5E">
        <w:rPr>
          <w:rFonts w:ascii="Times New Roman" w:hAnsi="Times New Roman"/>
          <w:sz w:val="24"/>
          <w:szCs w:val="24"/>
        </w:rPr>
        <w:t>over</w:t>
      </w:r>
      <w:r w:rsidR="00C64BC7">
        <w:rPr>
          <w:rFonts w:ascii="Times New Roman" w:hAnsi="Times New Roman"/>
          <w:sz w:val="24"/>
          <w:szCs w:val="24"/>
        </w:rPr>
        <w:t xml:space="preserve"> turbines</w:t>
      </w:r>
      <w:r w:rsidR="00614E5E">
        <w:rPr>
          <w:rFonts w:ascii="Times New Roman" w:hAnsi="Times New Roman"/>
          <w:sz w:val="24"/>
          <w:szCs w:val="24"/>
        </w:rPr>
        <w:t>. Hence,</w:t>
      </w:r>
      <w:r w:rsidR="00511738">
        <w:rPr>
          <w:rFonts w:ascii="Times New Roman" w:hAnsi="Times New Roman"/>
          <w:sz w:val="24"/>
          <w:szCs w:val="24"/>
        </w:rPr>
        <w:t xml:space="preserve"> </w:t>
      </w:r>
      <w:r w:rsidR="00C85F2E">
        <w:rPr>
          <w:rFonts w:ascii="Times New Roman" w:hAnsi="Times New Roman"/>
          <w:sz w:val="24"/>
          <w:szCs w:val="24"/>
        </w:rPr>
        <w:t xml:space="preserve">lack of a preferred passage route </w:t>
      </w:r>
      <w:r w:rsidR="00B7444A">
        <w:rPr>
          <w:rFonts w:ascii="Times New Roman" w:hAnsi="Times New Roman"/>
          <w:sz w:val="24"/>
          <w:szCs w:val="24"/>
        </w:rPr>
        <w:t>may have contributed to</w:t>
      </w:r>
      <w:r w:rsidR="00C85F2E">
        <w:rPr>
          <w:rFonts w:ascii="Times New Roman" w:hAnsi="Times New Roman"/>
          <w:sz w:val="24"/>
          <w:szCs w:val="24"/>
        </w:rPr>
        <w:t xml:space="preserve"> </w:t>
      </w:r>
      <w:r w:rsidR="00504895">
        <w:rPr>
          <w:rFonts w:ascii="Times New Roman" w:hAnsi="Times New Roman"/>
          <w:sz w:val="24"/>
          <w:szCs w:val="24"/>
        </w:rPr>
        <w:t xml:space="preserve">the relatively high proportion of overshoot steelhead detected in upstream tributaries </w:t>
      </w:r>
      <w:r w:rsidR="00FC786A">
        <w:rPr>
          <w:rFonts w:ascii="Times New Roman" w:hAnsi="Times New Roman"/>
          <w:sz w:val="24"/>
          <w:szCs w:val="24"/>
        </w:rPr>
        <w:t xml:space="preserve">(i.e., potential strays) </w:t>
      </w:r>
      <w:r w:rsidR="00A62F49">
        <w:rPr>
          <w:rFonts w:ascii="Times New Roman" w:hAnsi="Times New Roman"/>
          <w:sz w:val="24"/>
          <w:szCs w:val="24"/>
        </w:rPr>
        <w:t>reported by Richins and Skalski (201</w:t>
      </w:r>
      <w:r w:rsidR="00DC7179">
        <w:rPr>
          <w:rFonts w:ascii="Times New Roman" w:hAnsi="Times New Roman"/>
          <w:sz w:val="24"/>
          <w:szCs w:val="24"/>
        </w:rPr>
        <w:t>8</w:t>
      </w:r>
      <w:r w:rsidR="00A62F49">
        <w:rPr>
          <w:rFonts w:ascii="Times New Roman" w:hAnsi="Times New Roman"/>
          <w:sz w:val="24"/>
          <w:szCs w:val="24"/>
        </w:rPr>
        <w:t>)</w:t>
      </w:r>
      <w:r w:rsidR="00B7444A">
        <w:rPr>
          <w:rFonts w:ascii="Times New Roman" w:hAnsi="Times New Roman"/>
          <w:sz w:val="24"/>
          <w:szCs w:val="24"/>
        </w:rPr>
        <w:t xml:space="preserve">. </w:t>
      </w:r>
      <w:r w:rsidR="00A62F49">
        <w:rPr>
          <w:rFonts w:ascii="Times New Roman" w:hAnsi="Times New Roman"/>
          <w:sz w:val="24"/>
          <w:szCs w:val="24"/>
        </w:rPr>
        <w:t xml:space="preserve"> </w:t>
      </w:r>
      <w:r w:rsidR="00614E5E">
        <w:rPr>
          <w:rFonts w:ascii="Times New Roman" w:hAnsi="Times New Roman"/>
          <w:sz w:val="24"/>
          <w:szCs w:val="24"/>
        </w:rPr>
        <w:t xml:space="preserve"> </w:t>
      </w:r>
      <w:r w:rsidR="00F23FB0">
        <w:rPr>
          <w:rFonts w:ascii="Times New Roman" w:hAnsi="Times New Roman"/>
          <w:sz w:val="24"/>
          <w:szCs w:val="24"/>
        </w:rPr>
        <w:t xml:space="preserve">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1206EB89" w:rsidR="008C5A7C" w:rsidRPr="008F69EA" w:rsidRDefault="008F69EA" w:rsidP="00373BFC">
      <w:pPr>
        <w:spacing w:after="0" w:line="480" w:lineRule="auto"/>
        <w:rPr>
          <w:rFonts w:ascii="Times New Roman" w:hAnsi="Times New Roman"/>
          <w:sz w:val="24"/>
          <w:szCs w:val="24"/>
        </w:rPr>
      </w:pPr>
      <w:r w:rsidRPr="008F69EA">
        <w:rPr>
          <w:rFonts w:ascii="Times New Roman" w:hAnsi="Times New Roman"/>
          <w:sz w:val="24"/>
          <w:szCs w:val="24"/>
        </w:rPr>
        <w:t>&lt;B&gt;</w:t>
      </w:r>
      <w:r w:rsidR="00960E21" w:rsidRPr="008F69EA">
        <w:rPr>
          <w:rFonts w:ascii="Times New Roman" w:hAnsi="Times New Roman"/>
          <w:sz w:val="24"/>
          <w:szCs w:val="24"/>
        </w:rPr>
        <w:t>Conservation</w:t>
      </w:r>
      <w:r w:rsidR="00984B45" w:rsidRPr="008F69EA">
        <w:rPr>
          <w:rFonts w:ascii="Times New Roman" w:hAnsi="Times New Roman"/>
          <w:sz w:val="24"/>
          <w:szCs w:val="24"/>
        </w:rPr>
        <w:t xml:space="preserve"> Implications</w:t>
      </w:r>
    </w:p>
    <w:p w14:paraId="196287F1" w14:textId="381C7D4C"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t>Quantifying steelhead overshoot and fallbacks upstream of Priest Rapids Dam assists in defining and prioritizing the issues associated with the downstream movement of prespawn steelhead</w:t>
      </w:r>
      <w:r w:rsidR="00554151">
        <w:rPr>
          <w:rFonts w:ascii="Times New Roman" w:hAnsi="Times New Roman"/>
          <w:sz w:val="24"/>
          <w:szCs w:val="24"/>
        </w:rPr>
        <w:t xml:space="preserve">. However, preliminary data suggest that in the Snake River overshoot steelhead are </w:t>
      </w:r>
      <w:r w:rsidR="00554151">
        <w:rPr>
          <w:rFonts w:ascii="Times New Roman" w:hAnsi="Times New Roman"/>
          <w:sz w:val="24"/>
          <w:szCs w:val="24"/>
        </w:rPr>
        <w:lastRenderedPageBreak/>
        <w:t xml:space="preserve">more than </w:t>
      </w:r>
      <w:del w:id="26" w:author="Garrity, Michael D (DFW)" w:date="2020-10-07T16:47:00Z">
        <w:r w:rsidR="00554151" w:rsidDel="00C76B9A">
          <w:rPr>
            <w:rFonts w:ascii="Times New Roman" w:hAnsi="Times New Roman"/>
            <w:sz w:val="24"/>
            <w:szCs w:val="24"/>
          </w:rPr>
          <w:delText xml:space="preserve">5 </w:delText>
        </w:r>
      </w:del>
      <w:ins w:id="27" w:author="Garrity, Michael D (DFW)" w:date="2020-10-07T16:47:00Z">
        <w:r w:rsidR="00C76B9A">
          <w:rPr>
            <w:rFonts w:ascii="Times New Roman" w:hAnsi="Times New Roman"/>
            <w:sz w:val="24"/>
            <w:szCs w:val="24"/>
          </w:rPr>
          <w:t xml:space="preserve">five </w:t>
        </w:r>
      </w:ins>
      <w:r w:rsidR="00554151">
        <w:rPr>
          <w:rFonts w:ascii="Times New Roman" w:hAnsi="Times New Roman"/>
          <w:sz w:val="24"/>
          <w:szCs w:val="24"/>
        </w:rPr>
        <w:t xml:space="preserve">times more abundant and </w:t>
      </w:r>
      <w:r w:rsidR="00DC7179">
        <w:rPr>
          <w:rFonts w:ascii="Times New Roman" w:hAnsi="Times New Roman"/>
          <w:sz w:val="24"/>
          <w:szCs w:val="24"/>
        </w:rPr>
        <w:t>overshoot return</w:t>
      </w:r>
      <w:r w:rsidR="00554151">
        <w:rPr>
          <w:rFonts w:ascii="Times New Roman" w:hAnsi="Times New Roman"/>
          <w:sz w:val="24"/>
          <w:szCs w:val="24"/>
        </w:rPr>
        <w:t xml:space="preserve"> rate may only be 50% of those observed in the Upper Columbia River. Researchers in both the Upper Columbia and Snake rivers use a similar 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w:t>
      </w:r>
      <w:r w:rsidR="00646E63">
        <w:rPr>
          <w:rFonts w:ascii="Times New Roman" w:hAnsi="Times New Roman"/>
          <w:sz w:val="24"/>
          <w:szCs w:val="24"/>
        </w:rPr>
        <w:t xml:space="preserve">overshoot </w:t>
      </w:r>
      <w:r w:rsidR="001B4DEA">
        <w:rPr>
          <w:rFonts w:ascii="Times New Roman" w:hAnsi="Times New Roman"/>
          <w:sz w:val="24"/>
          <w:szCs w:val="24"/>
        </w:rPr>
        <w:t>abundance and retu</w:t>
      </w:r>
      <w:r w:rsidR="000D512B">
        <w:rPr>
          <w:rFonts w:ascii="Times New Roman" w:hAnsi="Times New Roman"/>
          <w:sz w:val="24"/>
          <w:szCs w:val="24"/>
        </w:rPr>
        <w:t>rn</w:t>
      </w:r>
      <w:r w:rsidR="00554151">
        <w:rPr>
          <w:rFonts w:ascii="Times New Roman" w:hAnsi="Times New Roman"/>
          <w:sz w:val="24"/>
          <w:szCs w:val="24"/>
        </w:rPr>
        <w:t xml:space="preserve"> rates in the lower Snake River. </w:t>
      </w:r>
    </w:p>
    <w:p w14:paraId="7405E517" w14:textId="2C291211"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w:t>
      </w:r>
      <w:r w:rsidR="009227B8">
        <w:rPr>
          <w:rFonts w:ascii="Times New Roman" w:hAnsi="Times New Roman"/>
          <w:sz w:val="24"/>
          <w:szCs w:val="24"/>
        </w:rPr>
        <w:t>.</w:t>
      </w:r>
      <w:r w:rsidR="00923265">
        <w:rPr>
          <w:rFonts w:ascii="Times New Roman" w:hAnsi="Times New Roman"/>
          <w:sz w:val="24"/>
          <w:szCs w:val="24"/>
        </w:rPr>
        <w:t xml:space="preserve"> 2008</w:t>
      </w:r>
      <w:r w:rsidR="009227B8">
        <w:rPr>
          <w:rFonts w:ascii="Times New Roman" w:hAnsi="Times New Roman"/>
          <w:sz w:val="24"/>
          <w:szCs w:val="24"/>
        </w:rPr>
        <w:t>, 2020</w:t>
      </w:r>
      <w:r w:rsidR="00093B71">
        <w:rPr>
          <w:rFonts w:ascii="Times New Roman" w:hAnsi="Times New Roman"/>
          <w:sz w:val="24"/>
          <w:szCs w:val="24"/>
        </w:rPr>
        <w:t>; Isaak et al. 2018)</w:t>
      </w:r>
      <w:r w:rsidR="00893BF1">
        <w:rPr>
          <w:rFonts w:ascii="Times New Roman" w:hAnsi="Times New Roman"/>
          <w:sz w:val="24"/>
          <w:szCs w:val="24"/>
        </w:rPr>
        <w:t xml:space="preserve"> suggest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w:t>
      </w:r>
      <w:r w:rsidR="009227B8">
        <w:rPr>
          <w:rFonts w:ascii="Times New Roman" w:hAnsi="Times New Roman"/>
          <w:sz w:val="24"/>
          <w:szCs w:val="24"/>
        </w:rPr>
        <w:t>overshoot return</w:t>
      </w:r>
      <w:r w:rsidR="00923265">
        <w:rPr>
          <w:rFonts w:ascii="Times New Roman" w:hAnsi="Times New Roman"/>
          <w:sz w:val="24"/>
          <w:szCs w:val="24"/>
        </w:rPr>
        <w:t xml:space="preserve"> rates, prolonged migration periods, potential effects from genetic introgression, steelhead overshooting their natal stream</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overshoot steelhead (Khan et al. 2013) and kelts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Experiments conducted to evaluate the efficacy of sluiceways (Khan et al. 2013) and temporary spillway weirs (Ham et al. 2015) operated during non-spill periods (i.e.</w:t>
      </w:r>
      <w:r w:rsidR="00773D9A">
        <w:rPr>
          <w:rFonts w:ascii="Times New Roman" w:hAnsi="Times New Roman"/>
          <w:sz w:val="24"/>
          <w:szCs w:val="24"/>
        </w:rPr>
        <w:t>,</w:t>
      </w:r>
      <w:r w:rsidR="00BC459C">
        <w:rPr>
          <w:rFonts w:ascii="Times New Roman" w:hAnsi="Times New Roman"/>
          <w:sz w:val="24"/>
          <w:szCs w:val="24"/>
        </w:rPr>
        <w:t xml:space="preserv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7EEC2DB5" w:rsidR="008C5A7C" w:rsidRDefault="00D90B40" w:rsidP="00F926E3">
      <w:pPr>
        <w:spacing w:after="0" w:line="480" w:lineRule="auto"/>
        <w:ind w:firstLine="360"/>
        <w:rPr>
          <w:rFonts w:ascii="Times New Roman" w:hAnsi="Times New Roman"/>
          <w:sz w:val="24"/>
          <w:szCs w:val="24"/>
        </w:rPr>
      </w:pPr>
      <w:r>
        <w:rPr>
          <w:rFonts w:ascii="Times New Roman" w:hAnsi="Times New Roman"/>
          <w:sz w:val="24"/>
          <w:szCs w:val="24"/>
        </w:rPr>
        <w:t xml:space="preserve">Previous studies examining steelhead overshoot have </w:t>
      </w:r>
      <w:r w:rsidR="009227B8">
        <w:rPr>
          <w:rFonts w:ascii="Times New Roman" w:hAnsi="Times New Roman"/>
          <w:sz w:val="24"/>
          <w:szCs w:val="24"/>
        </w:rPr>
        <w:t xml:space="preserve">also </w:t>
      </w:r>
      <w:r>
        <w:rPr>
          <w:rFonts w:ascii="Times New Roman" w:hAnsi="Times New Roman"/>
          <w:sz w:val="24"/>
          <w:szCs w:val="24"/>
        </w:rPr>
        <w:t xml:space="preserve">made consistent </w:t>
      </w:r>
      <w:r w:rsidR="00E077CF">
        <w:rPr>
          <w:rFonts w:ascii="Times New Roman" w:hAnsi="Times New Roman"/>
          <w:sz w:val="24"/>
          <w:szCs w:val="24"/>
        </w:rPr>
        <w:t>suggestions</w:t>
      </w:r>
      <w:r>
        <w:rPr>
          <w:rFonts w:ascii="Times New Roman" w:hAnsi="Times New Roman"/>
          <w:sz w:val="24"/>
          <w:szCs w:val="24"/>
        </w:rPr>
        <w:t xml:space="preserve"> to improve overshoot return rates (Khan et al </w:t>
      </w:r>
      <w:r w:rsidR="0032389A">
        <w:rPr>
          <w:rFonts w:ascii="Times New Roman" w:hAnsi="Times New Roman"/>
          <w:sz w:val="24"/>
          <w:szCs w:val="24"/>
        </w:rPr>
        <w:t xml:space="preserve">2013; Richins and Skalski 2018). </w:t>
      </w:r>
      <w:r w:rsidR="0044087A">
        <w:rPr>
          <w:rFonts w:ascii="Times New Roman" w:hAnsi="Times New Roman"/>
          <w:sz w:val="24"/>
          <w:szCs w:val="24"/>
        </w:rPr>
        <w:t xml:space="preserve">Surface flow passage routes operated during non-spill periods </w:t>
      </w:r>
      <w:r w:rsidR="00FF63F3">
        <w:rPr>
          <w:rFonts w:ascii="Times New Roman" w:hAnsi="Times New Roman"/>
          <w:sz w:val="24"/>
          <w:szCs w:val="24"/>
        </w:rPr>
        <w:t xml:space="preserve">would increase overshoot return rates for both </w:t>
      </w:r>
      <w:r w:rsidR="00FF63F3">
        <w:rPr>
          <w:rFonts w:ascii="Times New Roman" w:hAnsi="Times New Roman"/>
          <w:sz w:val="24"/>
          <w:szCs w:val="24"/>
        </w:rPr>
        <w:lastRenderedPageBreak/>
        <w:t>MCR and SR DPS</w:t>
      </w:r>
      <w:r w:rsidR="00FB7CE5">
        <w:rPr>
          <w:rFonts w:ascii="Times New Roman" w:hAnsi="Times New Roman"/>
          <w:sz w:val="24"/>
          <w:szCs w:val="24"/>
        </w:rPr>
        <w:t xml:space="preserve">. </w:t>
      </w:r>
      <w:r w:rsidR="009E0BE1">
        <w:rPr>
          <w:rFonts w:ascii="Times New Roman" w:hAnsi="Times New Roman"/>
          <w:sz w:val="24"/>
          <w:szCs w:val="24"/>
        </w:rPr>
        <w:t>Fuchs (2018) reported that d</w:t>
      </w:r>
      <w:r w:rsidR="00F32997">
        <w:rPr>
          <w:rFonts w:ascii="Times New Roman" w:hAnsi="Times New Roman"/>
          <w:sz w:val="24"/>
          <w:szCs w:val="24"/>
        </w:rPr>
        <w:t xml:space="preserve">ownstream passage at PRD </w:t>
      </w:r>
      <w:r w:rsidR="001A0E13">
        <w:rPr>
          <w:rFonts w:ascii="Times New Roman" w:hAnsi="Times New Roman"/>
          <w:sz w:val="24"/>
          <w:szCs w:val="24"/>
        </w:rPr>
        <w:t xml:space="preserve">began in early September </w:t>
      </w:r>
      <w:r w:rsidR="00204C97">
        <w:rPr>
          <w:rFonts w:ascii="Times New Roman" w:hAnsi="Times New Roman"/>
          <w:sz w:val="24"/>
          <w:szCs w:val="24"/>
        </w:rPr>
        <w:t xml:space="preserve">through </w:t>
      </w:r>
      <w:r w:rsidR="001A0E13">
        <w:rPr>
          <w:rFonts w:ascii="Times New Roman" w:hAnsi="Times New Roman"/>
          <w:sz w:val="24"/>
          <w:szCs w:val="24"/>
        </w:rPr>
        <w:t xml:space="preserve">mid-December and resumed in early March. </w:t>
      </w:r>
      <w:r w:rsidR="00E077CF">
        <w:rPr>
          <w:rFonts w:ascii="Times New Roman" w:hAnsi="Times New Roman"/>
          <w:sz w:val="24"/>
          <w:szCs w:val="24"/>
        </w:rPr>
        <w:t>Furthermore, i</w:t>
      </w:r>
      <w:r w:rsidR="003E5347">
        <w:rPr>
          <w:rFonts w:ascii="Times New Roman" w:hAnsi="Times New Roman"/>
          <w:sz w:val="24"/>
          <w:szCs w:val="24"/>
        </w:rPr>
        <w:t xml:space="preserve">f surface passage routes </w:t>
      </w:r>
      <w:r w:rsidR="000D324B">
        <w:rPr>
          <w:rFonts w:ascii="Times New Roman" w:hAnsi="Times New Roman"/>
          <w:sz w:val="24"/>
          <w:szCs w:val="24"/>
        </w:rPr>
        <w:t xml:space="preserve">were equipped with PIT tag detection equipment, </w:t>
      </w:r>
      <w:r w:rsidR="006669A1">
        <w:rPr>
          <w:rFonts w:ascii="Times New Roman" w:hAnsi="Times New Roman"/>
          <w:sz w:val="24"/>
          <w:szCs w:val="24"/>
        </w:rPr>
        <w:t xml:space="preserve">project-specific </w:t>
      </w:r>
      <w:r w:rsidR="000D324B">
        <w:rPr>
          <w:rFonts w:ascii="Times New Roman" w:hAnsi="Times New Roman"/>
          <w:sz w:val="24"/>
          <w:szCs w:val="24"/>
        </w:rPr>
        <w:t>operations could be</w:t>
      </w:r>
      <w:r w:rsidR="006669A1">
        <w:rPr>
          <w:rFonts w:ascii="Times New Roman" w:hAnsi="Times New Roman"/>
          <w:sz w:val="24"/>
          <w:szCs w:val="24"/>
        </w:rPr>
        <w:t xml:space="preserve"> refined</w:t>
      </w:r>
      <w:r w:rsidR="00EE3F42">
        <w:rPr>
          <w:rFonts w:ascii="Times New Roman" w:hAnsi="Times New Roman"/>
          <w:sz w:val="24"/>
          <w:szCs w:val="24"/>
        </w:rPr>
        <w:t xml:space="preserve"> to minimize </w:t>
      </w:r>
      <w:r w:rsidR="005D41B4">
        <w:rPr>
          <w:rFonts w:ascii="Times New Roman" w:hAnsi="Times New Roman"/>
          <w:sz w:val="24"/>
          <w:szCs w:val="24"/>
        </w:rPr>
        <w:t xml:space="preserve">operational </w:t>
      </w:r>
      <w:r w:rsidR="00EE3F42">
        <w:rPr>
          <w:rFonts w:ascii="Times New Roman" w:hAnsi="Times New Roman"/>
          <w:sz w:val="24"/>
          <w:szCs w:val="24"/>
        </w:rPr>
        <w:t>costs.</w:t>
      </w:r>
      <w:r w:rsidR="00EF7F17">
        <w:rPr>
          <w:rFonts w:ascii="Times New Roman" w:hAnsi="Times New Roman"/>
          <w:sz w:val="24"/>
          <w:szCs w:val="24"/>
        </w:rPr>
        <w:t xml:space="preserve"> In the interim</w:t>
      </w:r>
      <w:r w:rsidR="00337B8A">
        <w:rPr>
          <w:rFonts w:ascii="Times New Roman" w:hAnsi="Times New Roman"/>
          <w:sz w:val="24"/>
          <w:szCs w:val="24"/>
        </w:rPr>
        <w:t xml:space="preserve">, existing monitoring programs at Priest Rapids and Lower Granite dams </w:t>
      </w:r>
      <w:r w:rsidR="00E8499E">
        <w:rPr>
          <w:rFonts w:ascii="Times New Roman" w:hAnsi="Times New Roman"/>
          <w:sz w:val="24"/>
          <w:szCs w:val="24"/>
        </w:rPr>
        <w:t>could</w:t>
      </w:r>
      <w:r w:rsidR="00337B8A">
        <w:rPr>
          <w:rFonts w:ascii="Times New Roman" w:hAnsi="Times New Roman"/>
          <w:sz w:val="24"/>
          <w:szCs w:val="24"/>
        </w:rPr>
        <w:t xml:space="preserve"> provide annual estimates of </w:t>
      </w:r>
      <w:r w:rsidR="00E8499E">
        <w:rPr>
          <w:rFonts w:ascii="Times New Roman" w:hAnsi="Times New Roman"/>
          <w:sz w:val="24"/>
          <w:szCs w:val="24"/>
        </w:rPr>
        <w:t>overshoot return</w:t>
      </w:r>
      <w:r w:rsidR="00337B8A">
        <w:rPr>
          <w:rFonts w:ascii="Times New Roman" w:hAnsi="Times New Roman"/>
          <w:sz w:val="24"/>
          <w:szCs w:val="24"/>
        </w:rPr>
        <w:t xml:space="preserve"> rates and serve as a low-cost effectiveness monitoring tool.</w:t>
      </w:r>
      <w:r w:rsidR="004B27FA">
        <w:rPr>
          <w:rFonts w:ascii="Times New Roman" w:hAnsi="Times New Roman"/>
          <w:sz w:val="24"/>
          <w:szCs w:val="24"/>
        </w:rPr>
        <w:t xml:space="preserve"> </w:t>
      </w:r>
      <w:r w:rsidR="006D4A81">
        <w:rPr>
          <w:rFonts w:ascii="Times New Roman" w:hAnsi="Times New Roman"/>
          <w:sz w:val="24"/>
          <w:szCs w:val="24"/>
        </w:rPr>
        <w:t xml:space="preserve">Additionally, operation of surface flow passage </w:t>
      </w:r>
      <w:r w:rsidR="003E799E">
        <w:rPr>
          <w:rFonts w:ascii="Times New Roman" w:hAnsi="Times New Roman"/>
          <w:sz w:val="24"/>
          <w:szCs w:val="24"/>
        </w:rPr>
        <w:t xml:space="preserve">before and </w:t>
      </w:r>
      <w:r w:rsidR="006D4A81">
        <w:rPr>
          <w:rFonts w:ascii="Times New Roman" w:hAnsi="Times New Roman"/>
          <w:sz w:val="24"/>
          <w:szCs w:val="24"/>
        </w:rPr>
        <w:t>during spills periods through the end of June would also increase the passage efficiency of kelts</w:t>
      </w:r>
      <w:r w:rsidR="00927D41">
        <w:rPr>
          <w:rFonts w:ascii="Times New Roman" w:hAnsi="Times New Roman"/>
          <w:sz w:val="24"/>
          <w:szCs w:val="24"/>
        </w:rPr>
        <w:t xml:space="preserve"> (Werth</w:t>
      </w:r>
      <w:r w:rsidR="00152B42">
        <w:rPr>
          <w:rFonts w:ascii="Times New Roman" w:hAnsi="Times New Roman"/>
          <w:sz w:val="24"/>
          <w:szCs w:val="24"/>
        </w:rPr>
        <w:t xml:space="preserve">eimer and Evans 2005; </w:t>
      </w:r>
      <w:r w:rsidR="003E799E">
        <w:rPr>
          <w:rFonts w:ascii="Times New Roman" w:hAnsi="Times New Roman"/>
          <w:sz w:val="24"/>
          <w:szCs w:val="24"/>
        </w:rPr>
        <w:t>Wertheimer</w:t>
      </w:r>
      <w:r w:rsidR="00DC7179">
        <w:rPr>
          <w:rFonts w:ascii="Times New Roman" w:hAnsi="Times New Roman"/>
          <w:sz w:val="24"/>
          <w:szCs w:val="24"/>
        </w:rPr>
        <w:t xml:space="preserve"> </w:t>
      </w:r>
      <w:r w:rsidR="003E799E">
        <w:rPr>
          <w:rFonts w:ascii="Times New Roman" w:hAnsi="Times New Roman"/>
          <w:sz w:val="24"/>
          <w:szCs w:val="24"/>
        </w:rPr>
        <w:t>2007)</w:t>
      </w:r>
      <w:r w:rsidR="00D70603">
        <w:rPr>
          <w:rFonts w:ascii="Times New Roman" w:hAnsi="Times New Roman"/>
          <w:sz w:val="24"/>
          <w:szCs w:val="24"/>
        </w:rPr>
        <w:t xml:space="preserve">. </w:t>
      </w:r>
      <w:r w:rsidR="009227B8">
        <w:rPr>
          <w:rFonts w:ascii="Times New Roman" w:hAnsi="Times New Roman"/>
          <w:sz w:val="24"/>
          <w:szCs w:val="24"/>
        </w:rPr>
        <w:t xml:space="preserve">As river water temperatures continue to increase and </w:t>
      </w:r>
      <w:r w:rsidR="00401812">
        <w:rPr>
          <w:rFonts w:ascii="Times New Roman" w:hAnsi="Times New Roman"/>
          <w:sz w:val="24"/>
          <w:szCs w:val="24"/>
        </w:rPr>
        <w:t xml:space="preserve">even more </w:t>
      </w:r>
      <w:r w:rsidR="009227B8">
        <w:rPr>
          <w:rFonts w:ascii="Times New Roman" w:hAnsi="Times New Roman"/>
          <w:sz w:val="24"/>
          <w:szCs w:val="24"/>
        </w:rPr>
        <w:t>adult salmonids adapt complex migration patterns</w:t>
      </w:r>
      <w:r w:rsidR="00401812">
        <w:rPr>
          <w:rFonts w:ascii="Times New Roman" w:hAnsi="Times New Roman"/>
          <w:sz w:val="24"/>
          <w:szCs w:val="24"/>
        </w:rPr>
        <w:t xml:space="preserve"> like overshooting</w:t>
      </w:r>
      <w:r w:rsidR="009227B8">
        <w:rPr>
          <w:rFonts w:ascii="Times New Roman" w:hAnsi="Times New Roman"/>
          <w:sz w:val="24"/>
          <w:szCs w:val="24"/>
        </w:rPr>
        <w:t>, the Columbia Basin hydroelectric operations must also adapt.</w:t>
      </w:r>
      <w:r w:rsidR="00401812">
        <w:rPr>
          <w:rFonts w:ascii="Times New Roman" w:hAnsi="Times New Roman"/>
          <w:sz w:val="24"/>
          <w:szCs w:val="24"/>
        </w:rPr>
        <w:t xml:space="preserve"> Reducing </w:t>
      </w:r>
      <w:r w:rsidR="00917C96">
        <w:rPr>
          <w:rFonts w:ascii="Times New Roman" w:hAnsi="Times New Roman"/>
          <w:sz w:val="24"/>
          <w:szCs w:val="24"/>
        </w:rPr>
        <w:t xml:space="preserve">Columbia Basin </w:t>
      </w:r>
      <w:r w:rsidR="00401812">
        <w:rPr>
          <w:rFonts w:ascii="Times New Roman" w:hAnsi="Times New Roman"/>
          <w:sz w:val="24"/>
          <w:szCs w:val="24"/>
        </w:rPr>
        <w:t xml:space="preserve">stream water temperatures notwithstanding, providing effective </w:t>
      </w:r>
      <w:r w:rsidR="00917C96">
        <w:rPr>
          <w:rFonts w:ascii="Times New Roman" w:hAnsi="Times New Roman"/>
          <w:sz w:val="24"/>
          <w:szCs w:val="24"/>
        </w:rPr>
        <w:t xml:space="preserve">adult salmon and steelhead </w:t>
      </w:r>
      <w:r w:rsidR="00401812">
        <w:rPr>
          <w:rFonts w:ascii="Times New Roman" w:hAnsi="Times New Roman"/>
          <w:sz w:val="24"/>
          <w:szCs w:val="24"/>
        </w:rPr>
        <w:t>downstream passage r</w:t>
      </w:r>
      <w:r w:rsidR="00917C96">
        <w:rPr>
          <w:rFonts w:ascii="Times New Roman" w:hAnsi="Times New Roman"/>
          <w:sz w:val="24"/>
          <w:szCs w:val="24"/>
        </w:rPr>
        <w:t>outes</w:t>
      </w:r>
      <w:r w:rsidR="00401812">
        <w:rPr>
          <w:rFonts w:ascii="Times New Roman" w:hAnsi="Times New Roman"/>
          <w:sz w:val="24"/>
          <w:szCs w:val="24"/>
        </w:rPr>
        <w:t xml:space="preserve"> would provide significant conservation value (demographic, genetic or both) to most populations in the Columbia Basin.   </w:t>
      </w:r>
      <w:r w:rsidR="009227B8">
        <w:rPr>
          <w:rFonts w:ascii="Times New Roman" w:hAnsi="Times New Roman"/>
          <w:sz w:val="24"/>
          <w:szCs w:val="24"/>
        </w:rPr>
        <w:t xml:space="preserve">  </w:t>
      </w:r>
      <w:r w:rsidR="00D70603">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424BC822" w:rsidR="00B11A01" w:rsidRPr="008F69EA" w:rsidRDefault="008F69EA">
      <w:pPr>
        <w:spacing w:after="160" w:line="259" w:lineRule="auto"/>
        <w:rPr>
          <w:rFonts w:ascii="Times New Roman" w:hAnsi="Times New Roman"/>
          <w:sz w:val="24"/>
          <w:szCs w:val="24"/>
        </w:rPr>
      </w:pPr>
      <w:r w:rsidRPr="008F69EA">
        <w:rPr>
          <w:rFonts w:ascii="Times New Roman" w:hAnsi="Times New Roman"/>
          <w:sz w:val="24"/>
          <w:szCs w:val="24"/>
        </w:rPr>
        <w:t xml:space="preserve">&lt;A&gt;Acknowledgements </w:t>
      </w:r>
    </w:p>
    <w:p w14:paraId="714FF6F3" w14:textId="59E37638"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Eckenberg for leading tagging operations at Priest Rapids Dam and Jay Deason, Matt Stilwater,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Haukenes, Dan Rawding and two anonymous reviewers provided helpful comments on earlier versions of the manuscript. </w:t>
      </w:r>
      <w:r>
        <w:rPr>
          <w:rFonts w:ascii="Times New Roman" w:hAnsi="Times New Roman"/>
          <w:sz w:val="24"/>
          <w:szCs w:val="24"/>
        </w:rPr>
        <w:t>We would also like to thank</w:t>
      </w:r>
      <w:r w:rsidR="00D84060">
        <w:rPr>
          <w:rFonts w:ascii="Times New Roman" w:hAnsi="Times New Roman"/>
          <w:sz w:val="24"/>
          <w:szCs w:val="24"/>
        </w:rPr>
        <w:t xml:space="preserve"> </w:t>
      </w:r>
      <w:r>
        <w:rPr>
          <w:rFonts w:ascii="Times New Roman" w:hAnsi="Times New Roman"/>
          <w:sz w:val="24"/>
          <w:szCs w:val="24"/>
        </w:rPr>
        <w:t>Grant County PUD for providing access to the Off</w:t>
      </w:r>
      <w:r w:rsidR="00917C96">
        <w:rPr>
          <w:rFonts w:ascii="Times New Roman" w:hAnsi="Times New Roman"/>
          <w:sz w:val="24"/>
          <w:szCs w:val="24"/>
        </w:rPr>
        <w:t>-</w:t>
      </w:r>
      <w:r>
        <w:rPr>
          <w:rFonts w:ascii="Times New Roman" w:hAnsi="Times New Roman"/>
          <w:sz w:val="24"/>
          <w:szCs w:val="24"/>
        </w:rPr>
        <w:t>Ladder</w:t>
      </w:r>
      <w:r w:rsidR="00917C96">
        <w:rPr>
          <w:rFonts w:ascii="Times New Roman" w:hAnsi="Times New Roman"/>
          <w:sz w:val="24"/>
          <w:szCs w:val="24"/>
        </w:rPr>
        <w:t>-</w:t>
      </w:r>
      <w:r>
        <w:rPr>
          <w:rFonts w:ascii="Times New Roman" w:hAnsi="Times New Roman"/>
          <w:sz w:val="24"/>
          <w:szCs w:val="24"/>
        </w:rPr>
        <w:t xml:space="preserve">Adult Fish Trap (OLAFT) at Priest Rapids Dam for over 30 years and Chelan County PUD for providing PIT tags for adult steelhead.     </w:t>
      </w:r>
    </w:p>
    <w:p w14:paraId="40F9E746" w14:textId="77777777" w:rsidR="004E4A2A" w:rsidRDefault="004E4A2A">
      <w:pPr>
        <w:spacing w:after="160" w:line="259" w:lineRule="auto"/>
        <w:rPr>
          <w:rFonts w:ascii="Times New Roman" w:hAnsi="Times New Roman"/>
          <w:sz w:val="24"/>
          <w:szCs w:val="24"/>
        </w:rPr>
      </w:pPr>
      <w:r>
        <w:rPr>
          <w:rFonts w:ascii="Times New Roman" w:hAnsi="Times New Roman"/>
          <w:sz w:val="24"/>
          <w:szCs w:val="24"/>
        </w:rPr>
        <w:br w:type="page"/>
      </w:r>
    </w:p>
    <w:p w14:paraId="41B9BEE3" w14:textId="65F69D35" w:rsidR="00C66007" w:rsidRDefault="0068257D" w:rsidP="00373BFC">
      <w:pPr>
        <w:spacing w:after="0" w:line="480" w:lineRule="auto"/>
        <w:rPr>
          <w:rFonts w:ascii="Times New Roman" w:hAnsi="Times New Roman"/>
          <w:sz w:val="24"/>
          <w:szCs w:val="24"/>
        </w:rPr>
      </w:pPr>
      <w:r>
        <w:rPr>
          <w:rFonts w:ascii="Times New Roman" w:hAnsi="Times New Roman"/>
          <w:sz w:val="24"/>
          <w:szCs w:val="24"/>
        </w:rPr>
        <w:lastRenderedPageBreak/>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170"/>
      </w:tblGrid>
      <w:tr w:rsidR="003616B1" w14:paraId="33A58ECC" w14:textId="77777777" w:rsidTr="002209DC">
        <w:trPr>
          <w:trHeight w:val="1043"/>
        </w:trPr>
        <w:tc>
          <w:tcPr>
            <w:tcW w:w="706" w:type="dxa"/>
            <w:vMerge w:val="restart"/>
            <w:vAlign w:val="center"/>
          </w:tcPr>
          <w:p w14:paraId="0DDCE6DB"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3466A8">
            <w:pPr>
              <w:spacing w:after="0" w:line="480" w:lineRule="auto"/>
              <w:jc w:val="center"/>
              <w:rPr>
                <w:rFonts w:ascii="Times New Roman" w:hAnsi="Times New Roman"/>
                <w:sz w:val="24"/>
                <w:szCs w:val="24"/>
              </w:rPr>
            </w:pPr>
          </w:p>
        </w:tc>
        <w:tc>
          <w:tcPr>
            <w:tcW w:w="6965" w:type="dxa"/>
            <w:gridSpan w:val="7"/>
            <w:vAlign w:val="center"/>
          </w:tcPr>
          <w:p w14:paraId="72474817" w14:textId="379096C8"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2209DC">
        <w:tc>
          <w:tcPr>
            <w:tcW w:w="706" w:type="dxa"/>
            <w:vMerge/>
            <w:vAlign w:val="center"/>
          </w:tcPr>
          <w:p w14:paraId="7163E613" w14:textId="77777777" w:rsidR="00A75D22" w:rsidRDefault="00A75D22" w:rsidP="003466A8">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3466A8">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3466A8">
            <w:pPr>
              <w:spacing w:after="0" w:line="480" w:lineRule="auto"/>
              <w:jc w:val="center"/>
              <w:rPr>
                <w:rFonts w:ascii="Times New Roman" w:hAnsi="Times New Roman"/>
                <w:sz w:val="24"/>
                <w:szCs w:val="24"/>
              </w:rPr>
            </w:pPr>
          </w:p>
        </w:tc>
        <w:tc>
          <w:tcPr>
            <w:tcW w:w="3600" w:type="dxa"/>
            <w:gridSpan w:val="3"/>
            <w:tcBorders>
              <w:top w:val="single" w:sz="4" w:space="0" w:color="auto"/>
              <w:bottom w:val="single" w:sz="4" w:space="0" w:color="auto"/>
            </w:tcBorders>
            <w:vAlign w:val="center"/>
          </w:tcPr>
          <w:p w14:paraId="20899E2E" w14:textId="4C91C2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2209DC">
        <w:tc>
          <w:tcPr>
            <w:tcW w:w="706" w:type="dxa"/>
            <w:vMerge/>
            <w:vAlign w:val="center"/>
          </w:tcPr>
          <w:p w14:paraId="664391C1"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3466A8">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3466A8">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3466A8">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20" w:type="dxa"/>
            <w:gridSpan w:val="2"/>
            <w:tcBorders>
              <w:top w:val="nil"/>
              <w:left w:val="nil"/>
              <w:bottom w:val="single" w:sz="4" w:space="0" w:color="auto"/>
              <w:right w:val="nil"/>
            </w:tcBorders>
            <w:vAlign w:val="center"/>
          </w:tcPr>
          <w:p w14:paraId="7438EB26" w14:textId="30D0FA83"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2209DC">
        <w:trPr>
          <w:trHeight w:val="332"/>
        </w:trPr>
        <w:tc>
          <w:tcPr>
            <w:tcW w:w="706" w:type="dxa"/>
            <w:vMerge/>
            <w:tcBorders>
              <w:bottom w:val="single" w:sz="4" w:space="0" w:color="auto"/>
            </w:tcBorders>
            <w:vAlign w:val="center"/>
          </w:tcPr>
          <w:p w14:paraId="4EABF290"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3466A8">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3466A8">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3466A8">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3466A8">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3466A8">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70" w:type="dxa"/>
            <w:tcBorders>
              <w:top w:val="single" w:sz="4" w:space="0" w:color="auto"/>
              <w:left w:val="nil"/>
              <w:bottom w:val="single" w:sz="4" w:space="0" w:color="auto"/>
              <w:right w:val="nil"/>
            </w:tcBorders>
            <w:vAlign w:val="center"/>
          </w:tcPr>
          <w:p w14:paraId="2261659D" w14:textId="04E4D73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2209DC">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17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2209DC">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17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2209DC">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17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2209DC">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17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2209DC">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17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2209DC">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17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2209DC">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17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2209DC">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17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0F2832FF"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w:t>
      </w:r>
      <w:r w:rsidR="00D90490">
        <w:rPr>
          <w:rFonts w:ascii="Times New Roman" w:hAnsi="Times New Roman"/>
          <w:sz w:val="24"/>
          <w:szCs w:val="24"/>
        </w:rPr>
        <w:t xml:space="preserve">instream array </w:t>
      </w:r>
      <w:r w:rsidR="006A5CE2">
        <w:rPr>
          <w:rFonts w:ascii="Times New Roman" w:hAnsi="Times New Roman"/>
          <w:sz w:val="24"/>
          <w:szCs w:val="24"/>
        </w:rPr>
        <w:t>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r w:rsidR="004553ED">
        <w:rPr>
          <w:rFonts w:ascii="Times New Roman" w:hAnsi="Times New Roman"/>
          <w:sz w:val="24"/>
          <w:szCs w:val="24"/>
        </w:rPr>
        <w:t>detection probability</w:t>
      </w:r>
      <w:r w:rsidR="006A5CE2">
        <w:rPr>
          <w:rFonts w:ascii="Times New Roman" w:hAnsi="Times New Roman"/>
          <w:sz w:val="24"/>
          <w:szCs w:val="24"/>
        </w:rPr>
        <w:t xml:space="preserve"> (mean, </w:t>
      </w:r>
      <w:r w:rsidR="00493A56">
        <w:rPr>
          <w:rFonts w:ascii="Times New Roman" w:hAnsi="Times New Roman"/>
          <w:sz w:val="24"/>
          <w:szCs w:val="24"/>
        </w:rPr>
        <w:t>mean of SE</w:t>
      </w:r>
      <w:r w:rsidR="00880D26">
        <w:rPr>
          <w:rFonts w:ascii="Times New Roman" w:hAnsi="Times New Roman"/>
          <w:sz w:val="24"/>
          <w:szCs w:val="24"/>
        </w:rPr>
        <w:t>). W = wild and H = hatchery.</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085"/>
        <w:gridCol w:w="725"/>
        <w:gridCol w:w="990"/>
        <w:gridCol w:w="900"/>
        <w:gridCol w:w="1304"/>
        <w:gridCol w:w="676"/>
        <w:gridCol w:w="1277"/>
        <w:gridCol w:w="703"/>
        <w:gridCol w:w="985"/>
        <w:gridCol w:w="810"/>
      </w:tblGrid>
      <w:tr w:rsidR="006F1B5D" w14:paraId="03A1F896" w14:textId="77777777" w:rsidTr="0099090E">
        <w:tc>
          <w:tcPr>
            <w:tcW w:w="805" w:type="dxa"/>
            <w:vMerge w:val="restart"/>
            <w:vAlign w:val="center"/>
          </w:tcPr>
          <w:p w14:paraId="29BBC73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810" w:type="dxa"/>
            <w:gridSpan w:val="2"/>
            <w:tcBorders>
              <w:bottom w:val="single" w:sz="4" w:space="0" w:color="auto"/>
            </w:tcBorders>
            <w:vAlign w:val="center"/>
          </w:tcPr>
          <w:p w14:paraId="23D630D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Yakima</w:t>
            </w:r>
          </w:p>
          <w:p w14:paraId="6B1C9A3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PRO </w:t>
            </w:r>
          </w:p>
          <w:p w14:paraId="435548A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(0.90, 0.04)</w:t>
            </w:r>
          </w:p>
        </w:tc>
        <w:tc>
          <w:tcPr>
            <w:tcW w:w="1890" w:type="dxa"/>
            <w:gridSpan w:val="2"/>
            <w:tcBorders>
              <w:bottom w:val="single" w:sz="4" w:space="0" w:color="auto"/>
            </w:tcBorders>
            <w:vAlign w:val="center"/>
          </w:tcPr>
          <w:p w14:paraId="39D242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Snake</w:t>
            </w:r>
          </w:p>
          <w:p w14:paraId="525216C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ICH</w:t>
            </w:r>
          </w:p>
          <w:p w14:paraId="32402A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(0.99, 0.01)</w:t>
            </w:r>
          </w:p>
        </w:tc>
        <w:tc>
          <w:tcPr>
            <w:tcW w:w="1980" w:type="dxa"/>
            <w:gridSpan w:val="2"/>
            <w:tcBorders>
              <w:bottom w:val="single" w:sz="4" w:space="0" w:color="auto"/>
            </w:tcBorders>
            <w:vAlign w:val="center"/>
          </w:tcPr>
          <w:p w14:paraId="62AF482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Walla Walla</w:t>
            </w:r>
          </w:p>
          <w:p w14:paraId="796F39A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PRV</w:t>
            </w:r>
          </w:p>
          <w:p w14:paraId="3B03E52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(0.57, 0.09)</w:t>
            </w:r>
          </w:p>
        </w:tc>
        <w:tc>
          <w:tcPr>
            <w:tcW w:w="1980" w:type="dxa"/>
            <w:gridSpan w:val="2"/>
            <w:tcBorders>
              <w:bottom w:val="single" w:sz="4" w:space="0" w:color="auto"/>
            </w:tcBorders>
            <w:vAlign w:val="center"/>
          </w:tcPr>
          <w:p w14:paraId="1F7B049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Umatilla</w:t>
            </w:r>
          </w:p>
          <w:p w14:paraId="4D6B5B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TMF</w:t>
            </w:r>
          </w:p>
          <w:p w14:paraId="2AA092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(0.75,0.00)</w:t>
            </w:r>
          </w:p>
        </w:tc>
        <w:tc>
          <w:tcPr>
            <w:tcW w:w="1795" w:type="dxa"/>
            <w:gridSpan w:val="2"/>
            <w:tcBorders>
              <w:bottom w:val="single" w:sz="4" w:space="0" w:color="auto"/>
            </w:tcBorders>
            <w:vAlign w:val="center"/>
          </w:tcPr>
          <w:p w14:paraId="6D1F957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John Day</w:t>
            </w:r>
          </w:p>
          <w:p w14:paraId="6FB656A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JD1 </w:t>
            </w:r>
          </w:p>
          <w:p w14:paraId="4126AC0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(0.46, 0.13)</w:t>
            </w:r>
          </w:p>
        </w:tc>
      </w:tr>
      <w:tr w:rsidR="006F1B5D" w14:paraId="7671E61D" w14:textId="77777777" w:rsidTr="0099090E">
        <w:tc>
          <w:tcPr>
            <w:tcW w:w="805" w:type="dxa"/>
            <w:vMerge/>
            <w:tcBorders>
              <w:bottom w:val="single" w:sz="4" w:space="0" w:color="auto"/>
            </w:tcBorders>
            <w:vAlign w:val="center"/>
          </w:tcPr>
          <w:p w14:paraId="77CA51E1" w14:textId="77777777" w:rsidR="006F1B5D" w:rsidRDefault="006F1B5D" w:rsidP="0099090E">
            <w:pPr>
              <w:spacing w:after="0" w:line="480" w:lineRule="auto"/>
              <w:jc w:val="center"/>
              <w:rPr>
                <w:rFonts w:ascii="Times New Roman" w:hAnsi="Times New Roman"/>
                <w:sz w:val="24"/>
                <w:szCs w:val="24"/>
              </w:rPr>
            </w:pPr>
          </w:p>
        </w:tc>
        <w:tc>
          <w:tcPr>
            <w:tcW w:w="1085" w:type="dxa"/>
            <w:tcBorders>
              <w:top w:val="single" w:sz="4" w:space="0" w:color="auto"/>
              <w:bottom w:val="single" w:sz="4" w:space="0" w:color="auto"/>
            </w:tcBorders>
            <w:vAlign w:val="center"/>
          </w:tcPr>
          <w:p w14:paraId="27B4183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25" w:type="dxa"/>
            <w:tcBorders>
              <w:top w:val="single" w:sz="4" w:space="0" w:color="auto"/>
              <w:bottom w:val="single" w:sz="4" w:space="0" w:color="auto"/>
            </w:tcBorders>
          </w:tcPr>
          <w:p w14:paraId="4311594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90" w:type="dxa"/>
            <w:tcBorders>
              <w:top w:val="single" w:sz="4" w:space="0" w:color="auto"/>
              <w:bottom w:val="single" w:sz="4" w:space="0" w:color="auto"/>
            </w:tcBorders>
            <w:vAlign w:val="center"/>
          </w:tcPr>
          <w:p w14:paraId="0B9B098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900" w:type="dxa"/>
            <w:tcBorders>
              <w:top w:val="single" w:sz="4" w:space="0" w:color="auto"/>
              <w:bottom w:val="single" w:sz="4" w:space="0" w:color="auto"/>
            </w:tcBorders>
            <w:vAlign w:val="center"/>
          </w:tcPr>
          <w:p w14:paraId="55CA63B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304" w:type="dxa"/>
            <w:tcBorders>
              <w:top w:val="single" w:sz="4" w:space="0" w:color="auto"/>
              <w:bottom w:val="single" w:sz="4" w:space="0" w:color="auto"/>
            </w:tcBorders>
            <w:vAlign w:val="center"/>
          </w:tcPr>
          <w:p w14:paraId="5060B9ED"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676" w:type="dxa"/>
            <w:tcBorders>
              <w:top w:val="single" w:sz="4" w:space="0" w:color="auto"/>
              <w:bottom w:val="single" w:sz="4" w:space="0" w:color="auto"/>
            </w:tcBorders>
            <w:vAlign w:val="center"/>
          </w:tcPr>
          <w:p w14:paraId="29C98D6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277" w:type="dxa"/>
            <w:tcBorders>
              <w:top w:val="single" w:sz="4" w:space="0" w:color="auto"/>
              <w:bottom w:val="single" w:sz="4" w:space="0" w:color="auto"/>
            </w:tcBorders>
            <w:vAlign w:val="center"/>
          </w:tcPr>
          <w:p w14:paraId="34421C6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03" w:type="dxa"/>
            <w:tcBorders>
              <w:top w:val="single" w:sz="4" w:space="0" w:color="auto"/>
              <w:bottom w:val="single" w:sz="4" w:space="0" w:color="auto"/>
            </w:tcBorders>
            <w:vAlign w:val="center"/>
          </w:tcPr>
          <w:p w14:paraId="67497F6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85" w:type="dxa"/>
            <w:tcBorders>
              <w:top w:val="single" w:sz="4" w:space="0" w:color="auto"/>
              <w:bottom w:val="single" w:sz="4" w:space="0" w:color="auto"/>
            </w:tcBorders>
            <w:vAlign w:val="center"/>
          </w:tcPr>
          <w:p w14:paraId="09A96B49"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810" w:type="dxa"/>
            <w:tcBorders>
              <w:top w:val="single" w:sz="4" w:space="0" w:color="auto"/>
              <w:bottom w:val="single" w:sz="4" w:space="0" w:color="auto"/>
            </w:tcBorders>
          </w:tcPr>
          <w:p w14:paraId="4385935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r>
      <w:tr w:rsidR="006F1B5D" w14:paraId="625A2B13" w14:textId="77777777" w:rsidTr="0099090E">
        <w:tc>
          <w:tcPr>
            <w:tcW w:w="805" w:type="dxa"/>
            <w:tcBorders>
              <w:top w:val="single" w:sz="4" w:space="0" w:color="auto"/>
              <w:bottom w:val="nil"/>
            </w:tcBorders>
            <w:vAlign w:val="center"/>
          </w:tcPr>
          <w:p w14:paraId="0A95D64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2010</w:t>
            </w:r>
          </w:p>
        </w:tc>
        <w:tc>
          <w:tcPr>
            <w:tcW w:w="1085" w:type="dxa"/>
            <w:tcBorders>
              <w:top w:val="single" w:sz="4" w:space="0" w:color="auto"/>
              <w:bottom w:val="nil"/>
            </w:tcBorders>
            <w:vAlign w:val="bottom"/>
          </w:tcPr>
          <w:p w14:paraId="31494ED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840</w:t>
            </w:r>
          </w:p>
        </w:tc>
        <w:tc>
          <w:tcPr>
            <w:tcW w:w="725" w:type="dxa"/>
            <w:tcBorders>
              <w:top w:val="single" w:sz="4" w:space="0" w:color="auto"/>
              <w:bottom w:val="nil"/>
            </w:tcBorders>
            <w:vAlign w:val="bottom"/>
          </w:tcPr>
          <w:p w14:paraId="646320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56</w:t>
            </w:r>
          </w:p>
        </w:tc>
        <w:tc>
          <w:tcPr>
            <w:tcW w:w="990" w:type="dxa"/>
            <w:tcBorders>
              <w:top w:val="single" w:sz="4" w:space="0" w:color="auto"/>
              <w:bottom w:val="nil"/>
            </w:tcBorders>
            <w:vAlign w:val="bottom"/>
          </w:tcPr>
          <w:p w14:paraId="49D6E29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690</w:t>
            </w:r>
          </w:p>
        </w:tc>
        <w:tc>
          <w:tcPr>
            <w:tcW w:w="900" w:type="dxa"/>
            <w:tcBorders>
              <w:top w:val="single" w:sz="4" w:space="0" w:color="auto"/>
              <w:bottom w:val="nil"/>
            </w:tcBorders>
            <w:vAlign w:val="bottom"/>
          </w:tcPr>
          <w:p w14:paraId="53BEF505" w14:textId="45BB6A2F"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397</w:t>
            </w:r>
          </w:p>
        </w:tc>
        <w:tc>
          <w:tcPr>
            <w:tcW w:w="1304" w:type="dxa"/>
            <w:tcBorders>
              <w:top w:val="single" w:sz="4" w:space="0" w:color="auto"/>
              <w:bottom w:val="nil"/>
            </w:tcBorders>
            <w:vAlign w:val="bottom"/>
          </w:tcPr>
          <w:p w14:paraId="5FCAB5E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55</w:t>
            </w:r>
          </w:p>
        </w:tc>
        <w:tc>
          <w:tcPr>
            <w:tcW w:w="676" w:type="dxa"/>
            <w:tcBorders>
              <w:top w:val="single" w:sz="4" w:space="0" w:color="auto"/>
              <w:bottom w:val="nil"/>
            </w:tcBorders>
            <w:vAlign w:val="bottom"/>
          </w:tcPr>
          <w:p w14:paraId="7EB241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single" w:sz="4" w:space="0" w:color="auto"/>
              <w:bottom w:val="nil"/>
            </w:tcBorders>
            <w:vAlign w:val="bottom"/>
          </w:tcPr>
          <w:p w14:paraId="178C92F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703" w:type="dxa"/>
            <w:tcBorders>
              <w:top w:val="single" w:sz="4" w:space="0" w:color="auto"/>
              <w:bottom w:val="nil"/>
            </w:tcBorders>
            <w:vAlign w:val="bottom"/>
          </w:tcPr>
          <w:p w14:paraId="06EF8AC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23</w:t>
            </w:r>
          </w:p>
        </w:tc>
        <w:tc>
          <w:tcPr>
            <w:tcW w:w="985" w:type="dxa"/>
            <w:tcBorders>
              <w:top w:val="single" w:sz="4" w:space="0" w:color="auto"/>
              <w:bottom w:val="nil"/>
            </w:tcBorders>
            <w:vAlign w:val="bottom"/>
          </w:tcPr>
          <w:p w14:paraId="2EAB440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single" w:sz="4" w:space="0" w:color="auto"/>
              <w:bottom w:val="nil"/>
            </w:tcBorders>
            <w:vAlign w:val="bottom"/>
          </w:tcPr>
          <w:p w14:paraId="7B5E0E5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r>
      <w:tr w:rsidR="006F1B5D" w14:paraId="559FF82F" w14:textId="77777777" w:rsidTr="0099090E">
        <w:tc>
          <w:tcPr>
            <w:tcW w:w="805" w:type="dxa"/>
            <w:tcBorders>
              <w:top w:val="nil"/>
            </w:tcBorders>
            <w:vAlign w:val="center"/>
          </w:tcPr>
          <w:p w14:paraId="38336CB7"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2011</w:t>
            </w:r>
          </w:p>
        </w:tc>
        <w:tc>
          <w:tcPr>
            <w:tcW w:w="1085" w:type="dxa"/>
            <w:tcBorders>
              <w:top w:val="nil"/>
            </w:tcBorders>
            <w:vAlign w:val="bottom"/>
          </w:tcPr>
          <w:p w14:paraId="27DE89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364</w:t>
            </w:r>
          </w:p>
        </w:tc>
        <w:tc>
          <w:tcPr>
            <w:tcW w:w="725" w:type="dxa"/>
            <w:tcBorders>
              <w:top w:val="nil"/>
            </w:tcBorders>
            <w:vAlign w:val="bottom"/>
          </w:tcPr>
          <w:p w14:paraId="1F3FE9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990" w:type="dxa"/>
            <w:tcBorders>
              <w:top w:val="nil"/>
            </w:tcBorders>
            <w:vAlign w:val="bottom"/>
          </w:tcPr>
          <w:p w14:paraId="71F50D4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363</w:t>
            </w:r>
          </w:p>
        </w:tc>
        <w:tc>
          <w:tcPr>
            <w:tcW w:w="900" w:type="dxa"/>
            <w:tcBorders>
              <w:top w:val="nil"/>
            </w:tcBorders>
            <w:vAlign w:val="bottom"/>
          </w:tcPr>
          <w:p w14:paraId="610C59A7" w14:textId="41E568B6"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698</w:t>
            </w:r>
          </w:p>
        </w:tc>
        <w:tc>
          <w:tcPr>
            <w:tcW w:w="1304" w:type="dxa"/>
            <w:tcBorders>
              <w:top w:val="nil"/>
            </w:tcBorders>
            <w:vAlign w:val="bottom"/>
          </w:tcPr>
          <w:p w14:paraId="31D8404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676" w:type="dxa"/>
            <w:tcBorders>
              <w:top w:val="nil"/>
            </w:tcBorders>
            <w:vAlign w:val="bottom"/>
          </w:tcPr>
          <w:p w14:paraId="50277B4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nil"/>
            </w:tcBorders>
            <w:vAlign w:val="bottom"/>
          </w:tcPr>
          <w:p w14:paraId="15B11A3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tcBorders>
              <w:top w:val="nil"/>
            </w:tcBorders>
            <w:vAlign w:val="bottom"/>
          </w:tcPr>
          <w:p w14:paraId="4646F45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tcBorders>
              <w:top w:val="nil"/>
            </w:tcBorders>
            <w:vAlign w:val="bottom"/>
          </w:tcPr>
          <w:p w14:paraId="2B1870F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nil"/>
            </w:tcBorders>
            <w:vAlign w:val="bottom"/>
          </w:tcPr>
          <w:p w14:paraId="63B298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1146B8BE" w14:textId="77777777" w:rsidTr="0099090E">
        <w:tc>
          <w:tcPr>
            <w:tcW w:w="805" w:type="dxa"/>
            <w:vAlign w:val="center"/>
          </w:tcPr>
          <w:p w14:paraId="7500F3F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2012</w:t>
            </w:r>
          </w:p>
        </w:tc>
        <w:tc>
          <w:tcPr>
            <w:tcW w:w="1085" w:type="dxa"/>
            <w:vAlign w:val="bottom"/>
          </w:tcPr>
          <w:p w14:paraId="409D5E1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181</w:t>
            </w:r>
          </w:p>
        </w:tc>
        <w:tc>
          <w:tcPr>
            <w:tcW w:w="725" w:type="dxa"/>
            <w:vAlign w:val="bottom"/>
          </w:tcPr>
          <w:p w14:paraId="702EA9A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28</w:t>
            </w:r>
          </w:p>
        </w:tc>
        <w:tc>
          <w:tcPr>
            <w:tcW w:w="990" w:type="dxa"/>
            <w:vAlign w:val="bottom"/>
          </w:tcPr>
          <w:p w14:paraId="493093E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900" w:type="dxa"/>
            <w:vAlign w:val="bottom"/>
          </w:tcPr>
          <w:p w14:paraId="67A73CDD" w14:textId="18EEED94"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832</w:t>
            </w:r>
          </w:p>
        </w:tc>
        <w:tc>
          <w:tcPr>
            <w:tcW w:w="1304" w:type="dxa"/>
            <w:vAlign w:val="bottom"/>
          </w:tcPr>
          <w:p w14:paraId="15D6E7B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708433D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14</w:t>
            </w:r>
          </w:p>
        </w:tc>
        <w:tc>
          <w:tcPr>
            <w:tcW w:w="1277" w:type="dxa"/>
            <w:vAlign w:val="bottom"/>
          </w:tcPr>
          <w:p w14:paraId="1AC6A41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703" w:type="dxa"/>
            <w:vAlign w:val="bottom"/>
          </w:tcPr>
          <w:p w14:paraId="5190E08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E02E91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vAlign w:val="bottom"/>
          </w:tcPr>
          <w:p w14:paraId="10B52B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463504A" w14:textId="77777777" w:rsidTr="0099090E">
        <w:tc>
          <w:tcPr>
            <w:tcW w:w="805" w:type="dxa"/>
            <w:vAlign w:val="center"/>
          </w:tcPr>
          <w:p w14:paraId="6129FE8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2013</w:t>
            </w:r>
          </w:p>
        </w:tc>
        <w:tc>
          <w:tcPr>
            <w:tcW w:w="1085" w:type="dxa"/>
            <w:vAlign w:val="bottom"/>
          </w:tcPr>
          <w:p w14:paraId="23157E8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334</w:t>
            </w:r>
          </w:p>
        </w:tc>
        <w:tc>
          <w:tcPr>
            <w:tcW w:w="725" w:type="dxa"/>
            <w:vAlign w:val="bottom"/>
          </w:tcPr>
          <w:p w14:paraId="0AA37E2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w:t>
            </w:r>
          </w:p>
        </w:tc>
        <w:tc>
          <w:tcPr>
            <w:tcW w:w="990" w:type="dxa"/>
            <w:vAlign w:val="bottom"/>
          </w:tcPr>
          <w:p w14:paraId="3D2A41E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639</w:t>
            </w:r>
          </w:p>
        </w:tc>
        <w:tc>
          <w:tcPr>
            <w:tcW w:w="900" w:type="dxa"/>
            <w:vAlign w:val="bottom"/>
          </w:tcPr>
          <w:p w14:paraId="192E2DAE" w14:textId="211D09FB"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433</w:t>
            </w:r>
          </w:p>
        </w:tc>
        <w:tc>
          <w:tcPr>
            <w:tcW w:w="1304" w:type="dxa"/>
            <w:vAlign w:val="bottom"/>
          </w:tcPr>
          <w:p w14:paraId="1B9B36F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676" w:type="dxa"/>
            <w:vAlign w:val="bottom"/>
          </w:tcPr>
          <w:p w14:paraId="2C996C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51</w:t>
            </w:r>
          </w:p>
        </w:tc>
        <w:tc>
          <w:tcPr>
            <w:tcW w:w="1277" w:type="dxa"/>
            <w:vAlign w:val="bottom"/>
          </w:tcPr>
          <w:p w14:paraId="14E0020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70BBC9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85" w:type="dxa"/>
            <w:vAlign w:val="bottom"/>
          </w:tcPr>
          <w:p w14:paraId="6F1EA1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38</w:t>
            </w:r>
          </w:p>
        </w:tc>
        <w:tc>
          <w:tcPr>
            <w:tcW w:w="810" w:type="dxa"/>
            <w:vAlign w:val="bottom"/>
          </w:tcPr>
          <w:p w14:paraId="0518D3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r>
      <w:tr w:rsidR="006F1B5D" w14:paraId="0B7CB313" w14:textId="77777777" w:rsidTr="0099090E">
        <w:tc>
          <w:tcPr>
            <w:tcW w:w="805" w:type="dxa"/>
            <w:vAlign w:val="center"/>
          </w:tcPr>
          <w:p w14:paraId="110BDD9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2014</w:t>
            </w:r>
          </w:p>
        </w:tc>
        <w:tc>
          <w:tcPr>
            <w:tcW w:w="1085" w:type="dxa"/>
            <w:vAlign w:val="bottom"/>
          </w:tcPr>
          <w:p w14:paraId="0F40678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579</w:t>
            </w:r>
          </w:p>
        </w:tc>
        <w:tc>
          <w:tcPr>
            <w:tcW w:w="725" w:type="dxa"/>
            <w:vAlign w:val="bottom"/>
          </w:tcPr>
          <w:p w14:paraId="34D0B46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60</w:t>
            </w:r>
          </w:p>
        </w:tc>
        <w:tc>
          <w:tcPr>
            <w:tcW w:w="990" w:type="dxa"/>
            <w:vAlign w:val="bottom"/>
          </w:tcPr>
          <w:p w14:paraId="45A5D81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1169</w:t>
            </w:r>
          </w:p>
        </w:tc>
        <w:tc>
          <w:tcPr>
            <w:tcW w:w="900" w:type="dxa"/>
            <w:vAlign w:val="bottom"/>
          </w:tcPr>
          <w:p w14:paraId="0660C4AE" w14:textId="72149309"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w:t>
            </w:r>
            <w:r w:rsidR="00C535CD">
              <w:rPr>
                <w:rFonts w:ascii="Times New Roman" w:hAnsi="Times New Roman"/>
                <w:color w:val="000000"/>
                <w:sz w:val="24"/>
                <w:szCs w:val="24"/>
              </w:rPr>
              <w:t>,</w:t>
            </w:r>
            <w:r w:rsidRPr="008122FD">
              <w:rPr>
                <w:rFonts w:ascii="Times New Roman" w:hAnsi="Times New Roman"/>
                <w:color w:val="000000"/>
                <w:sz w:val="24"/>
                <w:szCs w:val="24"/>
              </w:rPr>
              <w:t>504</w:t>
            </w:r>
          </w:p>
        </w:tc>
        <w:tc>
          <w:tcPr>
            <w:tcW w:w="1304" w:type="dxa"/>
            <w:vAlign w:val="bottom"/>
          </w:tcPr>
          <w:p w14:paraId="4965E92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75</w:t>
            </w:r>
          </w:p>
        </w:tc>
        <w:tc>
          <w:tcPr>
            <w:tcW w:w="676" w:type="dxa"/>
            <w:vAlign w:val="bottom"/>
          </w:tcPr>
          <w:p w14:paraId="65AE61D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27</w:t>
            </w:r>
          </w:p>
        </w:tc>
        <w:tc>
          <w:tcPr>
            <w:tcW w:w="1277" w:type="dxa"/>
            <w:vAlign w:val="bottom"/>
          </w:tcPr>
          <w:p w14:paraId="6DED86A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53</w:t>
            </w:r>
          </w:p>
        </w:tc>
        <w:tc>
          <w:tcPr>
            <w:tcW w:w="703" w:type="dxa"/>
            <w:vAlign w:val="bottom"/>
          </w:tcPr>
          <w:p w14:paraId="4C53519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c>
          <w:tcPr>
            <w:tcW w:w="985" w:type="dxa"/>
            <w:vAlign w:val="bottom"/>
          </w:tcPr>
          <w:p w14:paraId="336DEC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43</w:t>
            </w:r>
          </w:p>
        </w:tc>
        <w:tc>
          <w:tcPr>
            <w:tcW w:w="810" w:type="dxa"/>
            <w:vAlign w:val="bottom"/>
          </w:tcPr>
          <w:p w14:paraId="1B0AE1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w:t>
            </w:r>
          </w:p>
        </w:tc>
      </w:tr>
      <w:tr w:rsidR="006F1B5D" w14:paraId="7C07D547" w14:textId="77777777" w:rsidTr="0099090E">
        <w:tc>
          <w:tcPr>
            <w:tcW w:w="805" w:type="dxa"/>
            <w:vAlign w:val="center"/>
          </w:tcPr>
          <w:p w14:paraId="49EE9E3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2015</w:t>
            </w:r>
          </w:p>
        </w:tc>
        <w:tc>
          <w:tcPr>
            <w:tcW w:w="1085" w:type="dxa"/>
            <w:vAlign w:val="bottom"/>
          </w:tcPr>
          <w:p w14:paraId="62398F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725" w:type="dxa"/>
            <w:vAlign w:val="bottom"/>
          </w:tcPr>
          <w:p w14:paraId="5535DB2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990" w:type="dxa"/>
            <w:vAlign w:val="bottom"/>
          </w:tcPr>
          <w:p w14:paraId="0E2651E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426</w:t>
            </w:r>
          </w:p>
        </w:tc>
        <w:tc>
          <w:tcPr>
            <w:tcW w:w="900" w:type="dxa"/>
            <w:vAlign w:val="bottom"/>
          </w:tcPr>
          <w:p w14:paraId="6F20A4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882</w:t>
            </w:r>
          </w:p>
        </w:tc>
        <w:tc>
          <w:tcPr>
            <w:tcW w:w="1304" w:type="dxa"/>
            <w:vAlign w:val="bottom"/>
          </w:tcPr>
          <w:p w14:paraId="524F873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w:t>
            </w:r>
          </w:p>
        </w:tc>
        <w:tc>
          <w:tcPr>
            <w:tcW w:w="676" w:type="dxa"/>
            <w:vAlign w:val="bottom"/>
          </w:tcPr>
          <w:p w14:paraId="5004133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1277" w:type="dxa"/>
            <w:vAlign w:val="bottom"/>
          </w:tcPr>
          <w:p w14:paraId="4761051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24</w:t>
            </w:r>
          </w:p>
        </w:tc>
        <w:tc>
          <w:tcPr>
            <w:tcW w:w="703" w:type="dxa"/>
            <w:vAlign w:val="bottom"/>
          </w:tcPr>
          <w:p w14:paraId="700CDF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8D4042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810" w:type="dxa"/>
            <w:vAlign w:val="bottom"/>
          </w:tcPr>
          <w:p w14:paraId="38B111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E399F71" w14:textId="77777777" w:rsidTr="0099090E">
        <w:tc>
          <w:tcPr>
            <w:tcW w:w="805" w:type="dxa"/>
            <w:vAlign w:val="center"/>
          </w:tcPr>
          <w:p w14:paraId="538DFE40"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2016</w:t>
            </w:r>
          </w:p>
        </w:tc>
        <w:tc>
          <w:tcPr>
            <w:tcW w:w="1085" w:type="dxa"/>
            <w:vAlign w:val="bottom"/>
          </w:tcPr>
          <w:p w14:paraId="095FC80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89</w:t>
            </w:r>
          </w:p>
        </w:tc>
        <w:tc>
          <w:tcPr>
            <w:tcW w:w="725" w:type="dxa"/>
            <w:vAlign w:val="bottom"/>
          </w:tcPr>
          <w:p w14:paraId="3A8961C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990" w:type="dxa"/>
            <w:vAlign w:val="bottom"/>
          </w:tcPr>
          <w:p w14:paraId="4379C43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117</w:t>
            </w:r>
          </w:p>
        </w:tc>
        <w:tc>
          <w:tcPr>
            <w:tcW w:w="900" w:type="dxa"/>
            <w:vAlign w:val="bottom"/>
          </w:tcPr>
          <w:p w14:paraId="316994E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685</w:t>
            </w:r>
          </w:p>
        </w:tc>
        <w:tc>
          <w:tcPr>
            <w:tcW w:w="1304" w:type="dxa"/>
            <w:vAlign w:val="bottom"/>
          </w:tcPr>
          <w:p w14:paraId="3A812AD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08566A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1277" w:type="dxa"/>
            <w:vAlign w:val="bottom"/>
          </w:tcPr>
          <w:p w14:paraId="76333C6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703" w:type="dxa"/>
            <w:vAlign w:val="bottom"/>
          </w:tcPr>
          <w:p w14:paraId="26A0F3E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07BA305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810" w:type="dxa"/>
            <w:vAlign w:val="bottom"/>
          </w:tcPr>
          <w:p w14:paraId="0CDDA6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69E0C3E0" w14:textId="77777777" w:rsidTr="0099090E">
        <w:tc>
          <w:tcPr>
            <w:tcW w:w="805" w:type="dxa"/>
            <w:vAlign w:val="center"/>
          </w:tcPr>
          <w:p w14:paraId="73A678C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2017</w:t>
            </w:r>
          </w:p>
        </w:tc>
        <w:tc>
          <w:tcPr>
            <w:tcW w:w="1085" w:type="dxa"/>
            <w:vAlign w:val="bottom"/>
          </w:tcPr>
          <w:p w14:paraId="54747C7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w:t>
            </w:r>
          </w:p>
        </w:tc>
        <w:tc>
          <w:tcPr>
            <w:tcW w:w="725" w:type="dxa"/>
            <w:vAlign w:val="bottom"/>
          </w:tcPr>
          <w:p w14:paraId="13D83CD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90" w:type="dxa"/>
            <w:vAlign w:val="bottom"/>
          </w:tcPr>
          <w:p w14:paraId="69A3133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65</w:t>
            </w:r>
          </w:p>
        </w:tc>
        <w:tc>
          <w:tcPr>
            <w:tcW w:w="900" w:type="dxa"/>
            <w:vAlign w:val="bottom"/>
          </w:tcPr>
          <w:p w14:paraId="302522A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254</w:t>
            </w:r>
          </w:p>
        </w:tc>
        <w:tc>
          <w:tcPr>
            <w:tcW w:w="1304" w:type="dxa"/>
            <w:vAlign w:val="bottom"/>
          </w:tcPr>
          <w:p w14:paraId="1BAE922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676" w:type="dxa"/>
            <w:vAlign w:val="bottom"/>
          </w:tcPr>
          <w:p w14:paraId="1329617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9</w:t>
            </w:r>
          </w:p>
        </w:tc>
        <w:tc>
          <w:tcPr>
            <w:tcW w:w="1277" w:type="dxa"/>
            <w:vAlign w:val="bottom"/>
          </w:tcPr>
          <w:p w14:paraId="358E06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vAlign w:val="bottom"/>
          </w:tcPr>
          <w:p w14:paraId="24A0F88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4E6B02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810" w:type="dxa"/>
            <w:vAlign w:val="bottom"/>
          </w:tcPr>
          <w:p w14:paraId="7A53549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42F065FA" w14:textId="77777777" w:rsidTr="0099090E">
        <w:tc>
          <w:tcPr>
            <w:tcW w:w="805" w:type="dxa"/>
            <w:vAlign w:val="center"/>
          </w:tcPr>
          <w:p w14:paraId="6EC74A0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Mean</w:t>
            </w:r>
          </w:p>
        </w:tc>
        <w:tc>
          <w:tcPr>
            <w:tcW w:w="1085" w:type="dxa"/>
            <w:vAlign w:val="bottom"/>
          </w:tcPr>
          <w:p w14:paraId="6E6EFC3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353</w:t>
            </w:r>
          </w:p>
        </w:tc>
        <w:tc>
          <w:tcPr>
            <w:tcW w:w="725" w:type="dxa"/>
            <w:vAlign w:val="bottom"/>
          </w:tcPr>
          <w:p w14:paraId="32CE29D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990" w:type="dxa"/>
            <w:vAlign w:val="bottom"/>
          </w:tcPr>
          <w:p w14:paraId="2A27D3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474</w:t>
            </w:r>
          </w:p>
        </w:tc>
        <w:tc>
          <w:tcPr>
            <w:tcW w:w="900" w:type="dxa"/>
            <w:vAlign w:val="bottom"/>
          </w:tcPr>
          <w:p w14:paraId="54ECB0A0" w14:textId="1A59AA98"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336</w:t>
            </w:r>
          </w:p>
        </w:tc>
        <w:tc>
          <w:tcPr>
            <w:tcW w:w="1304" w:type="dxa"/>
            <w:vAlign w:val="bottom"/>
          </w:tcPr>
          <w:p w14:paraId="1740DE7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w:t>
            </w:r>
          </w:p>
        </w:tc>
        <w:tc>
          <w:tcPr>
            <w:tcW w:w="676" w:type="dxa"/>
            <w:vAlign w:val="bottom"/>
          </w:tcPr>
          <w:p w14:paraId="2EA43E9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w:t>
            </w:r>
          </w:p>
        </w:tc>
        <w:tc>
          <w:tcPr>
            <w:tcW w:w="1277" w:type="dxa"/>
            <w:vAlign w:val="bottom"/>
          </w:tcPr>
          <w:p w14:paraId="6E03321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0BA5EF3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c>
          <w:tcPr>
            <w:tcW w:w="985" w:type="dxa"/>
            <w:vAlign w:val="bottom"/>
          </w:tcPr>
          <w:p w14:paraId="77D67D1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810" w:type="dxa"/>
            <w:vAlign w:val="bottom"/>
          </w:tcPr>
          <w:p w14:paraId="7A8B094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053838CA" w14:textId="05ECD1A4" w:rsidR="00C66007" w:rsidRPr="003466A8" w:rsidRDefault="004E42F7" w:rsidP="003466A8">
      <w:pPr>
        <w:spacing w:after="0" w:line="480" w:lineRule="auto"/>
        <w:rPr>
          <w:rFonts w:ascii="Times New Roman" w:hAnsi="Times New Roman"/>
          <w:sz w:val="24"/>
          <w:szCs w:val="24"/>
        </w:rPr>
      </w:pPr>
      <w:r w:rsidRPr="003466A8">
        <w:rPr>
          <w:rFonts w:ascii="Times New Roman" w:hAnsi="Times New Roman"/>
          <w:sz w:val="24"/>
          <w:szCs w:val="24"/>
        </w:rPr>
        <w:lastRenderedPageBreak/>
        <w:t>Table 3</w:t>
      </w:r>
      <w:r w:rsidR="00305D87" w:rsidRPr="003466A8">
        <w:rPr>
          <w:rFonts w:ascii="Times New Roman" w:hAnsi="Times New Roman"/>
          <w:sz w:val="24"/>
          <w:szCs w:val="24"/>
        </w:rPr>
        <w:t xml:space="preserve">. Estimated abundance of overshoot steelhead at Priest Rapids Dam and the </w:t>
      </w:r>
      <w:r w:rsidR="003C56DB" w:rsidRPr="003466A8">
        <w:rPr>
          <w:rFonts w:ascii="Times New Roman" w:hAnsi="Times New Roman"/>
          <w:sz w:val="24"/>
          <w:szCs w:val="24"/>
        </w:rPr>
        <w:t>overshoot return</w:t>
      </w:r>
      <w:r w:rsidR="00305D87" w:rsidRPr="003466A8">
        <w:rPr>
          <w:rFonts w:ascii="Times New Roman" w:hAnsi="Times New Roman"/>
          <w:sz w:val="24"/>
          <w:szCs w:val="24"/>
        </w:rPr>
        <w:t xml:space="preserve"> rate or proportion of fish observed downstream of Priest Rapids Dam prior to spawning.</w:t>
      </w:r>
    </w:p>
    <w:tbl>
      <w:tblPr>
        <w:tblStyle w:val="TableGrid"/>
        <w:tblW w:w="949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1388"/>
        <w:gridCol w:w="1138"/>
        <w:gridCol w:w="1138"/>
        <w:gridCol w:w="1138"/>
        <w:gridCol w:w="236"/>
        <w:gridCol w:w="236"/>
        <w:gridCol w:w="1138"/>
        <w:gridCol w:w="1138"/>
        <w:gridCol w:w="1138"/>
      </w:tblGrid>
      <w:tr w:rsidR="00CA18F2" w14:paraId="65048EB7" w14:textId="77777777" w:rsidTr="00CA18F2">
        <w:tc>
          <w:tcPr>
            <w:tcW w:w="810" w:type="dxa"/>
            <w:vMerge w:val="restart"/>
            <w:vAlign w:val="center"/>
          </w:tcPr>
          <w:p w14:paraId="4B46AF1A" w14:textId="77777777"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388" w:type="dxa"/>
            <w:vMerge w:val="restart"/>
            <w:vAlign w:val="center"/>
          </w:tcPr>
          <w:p w14:paraId="7963ED6A" w14:textId="657AF307" w:rsidR="00CA18F2" w:rsidRDefault="00CA18F2" w:rsidP="00CA18F2">
            <w:pPr>
              <w:spacing w:after="0" w:line="480" w:lineRule="auto"/>
              <w:ind w:right="-106"/>
              <w:jc w:val="center"/>
              <w:rPr>
                <w:rFonts w:ascii="Times New Roman" w:hAnsi="Times New Roman"/>
                <w:sz w:val="24"/>
                <w:szCs w:val="24"/>
              </w:rPr>
            </w:pPr>
            <w:r>
              <w:rPr>
                <w:rFonts w:ascii="Times New Roman" w:hAnsi="Times New Roman"/>
                <w:sz w:val="24"/>
                <w:szCs w:val="24"/>
              </w:rPr>
              <w:t>Known overshoot fish</w:t>
            </w:r>
          </w:p>
        </w:tc>
        <w:tc>
          <w:tcPr>
            <w:tcW w:w="3414" w:type="dxa"/>
            <w:gridSpan w:val="3"/>
            <w:tcBorders>
              <w:bottom w:val="single" w:sz="4" w:space="0" w:color="auto"/>
            </w:tcBorders>
            <w:vAlign w:val="center"/>
          </w:tcPr>
          <w:p w14:paraId="71B859B3" w14:textId="58EF8F93"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Estimated wild steelhead overshoot abundance</w:t>
            </w:r>
          </w:p>
        </w:tc>
        <w:tc>
          <w:tcPr>
            <w:tcW w:w="236" w:type="dxa"/>
            <w:tcBorders>
              <w:bottom w:val="single" w:sz="4" w:space="0" w:color="auto"/>
            </w:tcBorders>
          </w:tcPr>
          <w:p w14:paraId="48561F63" w14:textId="77777777" w:rsidR="00CA18F2" w:rsidRDefault="00CA18F2" w:rsidP="0099090E">
            <w:pPr>
              <w:spacing w:after="0" w:line="480" w:lineRule="auto"/>
              <w:jc w:val="center"/>
              <w:rPr>
                <w:rFonts w:ascii="Times New Roman" w:hAnsi="Times New Roman"/>
                <w:sz w:val="24"/>
                <w:szCs w:val="24"/>
              </w:rPr>
            </w:pPr>
          </w:p>
        </w:tc>
        <w:tc>
          <w:tcPr>
            <w:tcW w:w="236" w:type="dxa"/>
            <w:vMerge w:val="restart"/>
          </w:tcPr>
          <w:p w14:paraId="391A5D11" w14:textId="77777777" w:rsidR="00CA18F2" w:rsidRDefault="00CA18F2" w:rsidP="0099090E">
            <w:pPr>
              <w:spacing w:after="0" w:line="480" w:lineRule="auto"/>
              <w:jc w:val="center"/>
              <w:rPr>
                <w:rFonts w:ascii="Times New Roman" w:hAnsi="Times New Roman"/>
                <w:sz w:val="24"/>
                <w:szCs w:val="24"/>
              </w:rPr>
            </w:pPr>
          </w:p>
        </w:tc>
        <w:tc>
          <w:tcPr>
            <w:tcW w:w="3414" w:type="dxa"/>
            <w:gridSpan w:val="3"/>
            <w:tcBorders>
              <w:bottom w:val="single" w:sz="4" w:space="0" w:color="auto"/>
            </w:tcBorders>
            <w:vAlign w:val="center"/>
          </w:tcPr>
          <w:p w14:paraId="2AFF0071" w14:textId="40EC0220"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Overshoot return rate</w:t>
            </w:r>
          </w:p>
          <w:p w14:paraId="13C0C2F9" w14:textId="4F43011D"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 fallbacks/# overshoots)</w:t>
            </w:r>
          </w:p>
        </w:tc>
      </w:tr>
      <w:tr w:rsidR="00CA18F2" w14:paraId="0529C94B" w14:textId="77777777" w:rsidTr="003D542E">
        <w:tc>
          <w:tcPr>
            <w:tcW w:w="810" w:type="dxa"/>
            <w:vMerge/>
            <w:tcBorders>
              <w:bottom w:val="single" w:sz="4" w:space="0" w:color="auto"/>
            </w:tcBorders>
            <w:vAlign w:val="center"/>
          </w:tcPr>
          <w:p w14:paraId="40198FE6" w14:textId="77777777" w:rsidR="00CA18F2" w:rsidRDefault="00CA18F2" w:rsidP="0099090E">
            <w:pPr>
              <w:spacing w:after="0" w:line="480" w:lineRule="auto"/>
              <w:jc w:val="center"/>
              <w:rPr>
                <w:rFonts w:ascii="Times New Roman" w:hAnsi="Times New Roman"/>
                <w:sz w:val="24"/>
                <w:szCs w:val="24"/>
              </w:rPr>
            </w:pPr>
          </w:p>
        </w:tc>
        <w:tc>
          <w:tcPr>
            <w:tcW w:w="1388" w:type="dxa"/>
            <w:vMerge/>
          </w:tcPr>
          <w:p w14:paraId="6BA10714" w14:textId="1096A27E" w:rsidR="00CA18F2" w:rsidRDefault="00CA18F2"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
          <w:p w14:paraId="2FB24106" w14:textId="5E39D4AE"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12" w:type="dxa"/>
            <w:gridSpan w:val="3"/>
            <w:tcBorders>
              <w:top w:val="single" w:sz="4" w:space="0" w:color="auto"/>
              <w:bottom w:val="single" w:sz="4" w:space="0" w:color="auto"/>
            </w:tcBorders>
            <w:vAlign w:val="center"/>
          </w:tcPr>
          <w:p w14:paraId="10EC6074" w14:textId="41F72C28"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95% CI</w:t>
            </w:r>
          </w:p>
        </w:tc>
        <w:tc>
          <w:tcPr>
            <w:tcW w:w="236" w:type="dxa"/>
            <w:vMerge/>
            <w:tcBorders>
              <w:bottom w:val="single" w:sz="4" w:space="0" w:color="auto"/>
            </w:tcBorders>
            <w:vAlign w:val="center"/>
          </w:tcPr>
          <w:p w14:paraId="573CEC8D" w14:textId="77777777" w:rsidR="00CA18F2" w:rsidRDefault="00CA18F2"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
          <w:p w14:paraId="574BC6B8" w14:textId="12DFB50C"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276" w:type="dxa"/>
            <w:gridSpan w:val="2"/>
            <w:tcBorders>
              <w:top w:val="single" w:sz="4" w:space="0" w:color="auto"/>
              <w:bottom w:val="single" w:sz="4" w:space="0" w:color="auto"/>
            </w:tcBorders>
            <w:vAlign w:val="center"/>
          </w:tcPr>
          <w:p w14:paraId="32DA8B96" w14:textId="44F49431"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95% CI</w:t>
            </w:r>
          </w:p>
        </w:tc>
      </w:tr>
      <w:tr w:rsidR="00CA18F2" w14:paraId="1B026506" w14:textId="77777777" w:rsidTr="003D542E">
        <w:tc>
          <w:tcPr>
            <w:tcW w:w="810" w:type="dxa"/>
            <w:vMerge/>
            <w:tcBorders>
              <w:bottom w:val="single" w:sz="4" w:space="0" w:color="auto"/>
            </w:tcBorders>
            <w:vAlign w:val="center"/>
          </w:tcPr>
          <w:p w14:paraId="7AE3EE86" w14:textId="77777777" w:rsidR="00CA18F2" w:rsidRDefault="00CA18F2" w:rsidP="0099090E">
            <w:pPr>
              <w:spacing w:after="0" w:line="480" w:lineRule="auto"/>
              <w:jc w:val="center"/>
              <w:rPr>
                <w:rFonts w:ascii="Times New Roman" w:hAnsi="Times New Roman"/>
                <w:sz w:val="24"/>
                <w:szCs w:val="24"/>
              </w:rPr>
            </w:pPr>
          </w:p>
        </w:tc>
        <w:tc>
          <w:tcPr>
            <w:tcW w:w="1388" w:type="dxa"/>
            <w:vMerge/>
            <w:tcBorders>
              <w:bottom w:val="single" w:sz="4" w:space="0" w:color="auto"/>
            </w:tcBorders>
          </w:tcPr>
          <w:p w14:paraId="3C8CABCC" w14:textId="77777777" w:rsidR="00CA18F2" w:rsidRDefault="00CA18F2"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
          <w:p w14:paraId="1542880A" w14:textId="3FFF3478" w:rsidR="00CA18F2" w:rsidRDefault="00CA18F2"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
          <w:p w14:paraId="346996C4" w14:textId="6F256619"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
          <w:p w14:paraId="51C99A58" w14:textId="08CACD10"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Upper</w:t>
            </w:r>
          </w:p>
        </w:tc>
        <w:tc>
          <w:tcPr>
            <w:tcW w:w="236" w:type="dxa"/>
            <w:tcBorders>
              <w:top w:val="single" w:sz="4" w:space="0" w:color="auto"/>
              <w:bottom w:val="single" w:sz="4" w:space="0" w:color="auto"/>
            </w:tcBorders>
            <w:vAlign w:val="center"/>
          </w:tcPr>
          <w:p w14:paraId="3E330433" w14:textId="77777777" w:rsidR="00CA18F2" w:rsidRDefault="00CA18F2" w:rsidP="00C81766">
            <w:pPr>
              <w:spacing w:after="0" w:line="480" w:lineRule="auto"/>
              <w:jc w:val="center"/>
              <w:rPr>
                <w:rFonts w:ascii="Times New Roman" w:hAnsi="Times New Roman"/>
                <w:sz w:val="24"/>
                <w:szCs w:val="24"/>
              </w:rPr>
            </w:pPr>
          </w:p>
        </w:tc>
        <w:tc>
          <w:tcPr>
            <w:tcW w:w="236" w:type="dxa"/>
            <w:vMerge/>
            <w:tcBorders>
              <w:bottom w:val="single" w:sz="4" w:space="0" w:color="auto"/>
            </w:tcBorders>
            <w:vAlign w:val="center"/>
          </w:tcPr>
          <w:p w14:paraId="598A340B" w14:textId="77777777" w:rsidR="00CA18F2" w:rsidRDefault="00CA18F2"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
          <w:p w14:paraId="4634F763" w14:textId="69164037" w:rsidR="00CA18F2" w:rsidRDefault="00CA18F2"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
          <w:p w14:paraId="79036927" w14:textId="67299B94"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
          <w:p w14:paraId="12E5F55B" w14:textId="42426285"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Upper</w:t>
            </w:r>
          </w:p>
        </w:tc>
      </w:tr>
      <w:tr w:rsidR="001A75E7" w14:paraId="636B3024" w14:textId="77777777" w:rsidTr="001A75E7">
        <w:tc>
          <w:tcPr>
            <w:tcW w:w="810" w:type="dxa"/>
            <w:tcBorders>
              <w:top w:val="single" w:sz="4" w:space="0" w:color="auto"/>
              <w:bottom w:val="nil"/>
            </w:tcBorders>
          </w:tcPr>
          <w:p w14:paraId="45EA5D2A" w14:textId="72F8670E"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2010</w:t>
            </w:r>
          </w:p>
        </w:tc>
        <w:tc>
          <w:tcPr>
            <w:tcW w:w="1388" w:type="dxa"/>
            <w:tcBorders>
              <w:top w:val="single" w:sz="4" w:space="0" w:color="auto"/>
              <w:bottom w:val="nil"/>
            </w:tcBorders>
          </w:tcPr>
          <w:p w14:paraId="44DD1E08" w14:textId="0149DEFE"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53</w:t>
            </w:r>
          </w:p>
        </w:tc>
        <w:tc>
          <w:tcPr>
            <w:tcW w:w="1138" w:type="dxa"/>
            <w:tcBorders>
              <w:top w:val="single" w:sz="4" w:space="0" w:color="auto"/>
              <w:bottom w:val="nil"/>
            </w:tcBorders>
          </w:tcPr>
          <w:p w14:paraId="4B04E0C2" w14:textId="3E967B4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3,112</w:t>
            </w:r>
          </w:p>
        </w:tc>
        <w:tc>
          <w:tcPr>
            <w:tcW w:w="1138" w:type="dxa"/>
            <w:tcBorders>
              <w:top w:val="single" w:sz="4" w:space="0" w:color="auto"/>
              <w:bottom w:val="nil"/>
            </w:tcBorders>
          </w:tcPr>
          <w:p w14:paraId="152F5DC7" w14:textId="2E04EC2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1,640</w:t>
            </w:r>
          </w:p>
        </w:tc>
        <w:tc>
          <w:tcPr>
            <w:tcW w:w="1138" w:type="dxa"/>
            <w:tcBorders>
              <w:top w:val="single" w:sz="4" w:space="0" w:color="auto"/>
              <w:bottom w:val="nil"/>
            </w:tcBorders>
          </w:tcPr>
          <w:p w14:paraId="552D52F7" w14:textId="0DE449F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7,578</w:t>
            </w:r>
          </w:p>
        </w:tc>
        <w:tc>
          <w:tcPr>
            <w:tcW w:w="236" w:type="dxa"/>
            <w:tcBorders>
              <w:top w:val="single" w:sz="4" w:space="0" w:color="auto"/>
              <w:bottom w:val="nil"/>
            </w:tcBorders>
            <w:vAlign w:val="center"/>
          </w:tcPr>
          <w:p w14:paraId="46D4A5FF"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single" w:sz="4" w:space="0" w:color="auto"/>
              <w:bottom w:val="nil"/>
            </w:tcBorders>
            <w:vAlign w:val="center"/>
          </w:tcPr>
          <w:p w14:paraId="25EF7CB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single" w:sz="4" w:space="0" w:color="auto"/>
              <w:bottom w:val="nil"/>
            </w:tcBorders>
          </w:tcPr>
          <w:p w14:paraId="66F1006D" w14:textId="09F6729C"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0.622</w:t>
            </w:r>
          </w:p>
        </w:tc>
        <w:tc>
          <w:tcPr>
            <w:tcW w:w="1138" w:type="dxa"/>
            <w:tcBorders>
              <w:top w:val="single" w:sz="4" w:space="0" w:color="auto"/>
              <w:bottom w:val="nil"/>
            </w:tcBorders>
          </w:tcPr>
          <w:p w14:paraId="46AA38CD" w14:textId="4E97710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0.218</w:t>
            </w:r>
          </w:p>
        </w:tc>
        <w:tc>
          <w:tcPr>
            <w:tcW w:w="1138" w:type="dxa"/>
            <w:tcBorders>
              <w:top w:val="single" w:sz="4" w:space="0" w:color="auto"/>
              <w:bottom w:val="nil"/>
            </w:tcBorders>
          </w:tcPr>
          <w:p w14:paraId="0B51FD32" w14:textId="22D8401C"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0.977</w:t>
            </w:r>
          </w:p>
        </w:tc>
      </w:tr>
      <w:tr w:rsidR="001A75E7" w14:paraId="28B1F333" w14:textId="77777777" w:rsidTr="001A75E7">
        <w:tc>
          <w:tcPr>
            <w:tcW w:w="810" w:type="dxa"/>
            <w:tcBorders>
              <w:top w:val="nil"/>
            </w:tcBorders>
          </w:tcPr>
          <w:p w14:paraId="2222D223" w14:textId="5D2043D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2011</w:t>
            </w:r>
          </w:p>
        </w:tc>
        <w:tc>
          <w:tcPr>
            <w:tcW w:w="1388" w:type="dxa"/>
            <w:tcBorders>
              <w:top w:val="nil"/>
            </w:tcBorders>
          </w:tcPr>
          <w:p w14:paraId="1DF2EEF0" w14:textId="44025137"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18</w:t>
            </w:r>
          </w:p>
        </w:tc>
        <w:tc>
          <w:tcPr>
            <w:tcW w:w="1138" w:type="dxa"/>
            <w:tcBorders>
              <w:top w:val="nil"/>
            </w:tcBorders>
          </w:tcPr>
          <w:p w14:paraId="2CE44243" w14:textId="39D78ED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1,289</w:t>
            </w:r>
          </w:p>
        </w:tc>
        <w:tc>
          <w:tcPr>
            <w:tcW w:w="1138" w:type="dxa"/>
            <w:tcBorders>
              <w:top w:val="nil"/>
            </w:tcBorders>
          </w:tcPr>
          <w:p w14:paraId="4BCECAFF" w14:textId="7B7613B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714</w:t>
            </w:r>
          </w:p>
        </w:tc>
        <w:tc>
          <w:tcPr>
            <w:tcW w:w="1138" w:type="dxa"/>
            <w:tcBorders>
              <w:top w:val="nil"/>
            </w:tcBorders>
          </w:tcPr>
          <w:p w14:paraId="574E7D7D" w14:textId="7BDEB60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3,367</w:t>
            </w:r>
          </w:p>
        </w:tc>
        <w:tc>
          <w:tcPr>
            <w:tcW w:w="236" w:type="dxa"/>
            <w:tcBorders>
              <w:top w:val="nil"/>
            </w:tcBorders>
            <w:vAlign w:val="center"/>
          </w:tcPr>
          <w:p w14:paraId="793110FA"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nil"/>
            </w:tcBorders>
            <w:vAlign w:val="center"/>
          </w:tcPr>
          <w:p w14:paraId="23EE29AD"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nil"/>
            </w:tcBorders>
          </w:tcPr>
          <w:p w14:paraId="6A654E97" w14:textId="29FA426D"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0.686</w:t>
            </w:r>
          </w:p>
        </w:tc>
        <w:tc>
          <w:tcPr>
            <w:tcW w:w="1138" w:type="dxa"/>
            <w:tcBorders>
              <w:top w:val="nil"/>
            </w:tcBorders>
          </w:tcPr>
          <w:p w14:paraId="4B84D5CA" w14:textId="00D30A45"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0.222</w:t>
            </w:r>
          </w:p>
        </w:tc>
        <w:tc>
          <w:tcPr>
            <w:tcW w:w="1138" w:type="dxa"/>
            <w:tcBorders>
              <w:top w:val="nil"/>
            </w:tcBorders>
          </w:tcPr>
          <w:p w14:paraId="420A858B" w14:textId="3B3DB52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0.985</w:t>
            </w:r>
          </w:p>
        </w:tc>
      </w:tr>
      <w:tr w:rsidR="001A75E7" w14:paraId="2ABDACA7" w14:textId="77777777" w:rsidTr="001A75E7">
        <w:tc>
          <w:tcPr>
            <w:tcW w:w="810" w:type="dxa"/>
          </w:tcPr>
          <w:p w14:paraId="4DCBACDD" w14:textId="495BB34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2012</w:t>
            </w:r>
          </w:p>
        </w:tc>
        <w:tc>
          <w:tcPr>
            <w:tcW w:w="1388" w:type="dxa"/>
          </w:tcPr>
          <w:p w14:paraId="7BD6A6D8" w14:textId="13B67971"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31</w:t>
            </w:r>
          </w:p>
        </w:tc>
        <w:tc>
          <w:tcPr>
            <w:tcW w:w="1138" w:type="dxa"/>
          </w:tcPr>
          <w:p w14:paraId="19B3831D" w14:textId="64BF05D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1,614</w:t>
            </w:r>
          </w:p>
        </w:tc>
        <w:tc>
          <w:tcPr>
            <w:tcW w:w="1138" w:type="dxa"/>
          </w:tcPr>
          <w:p w14:paraId="16B9A76F" w14:textId="0F5021E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595</w:t>
            </w:r>
          </w:p>
        </w:tc>
        <w:tc>
          <w:tcPr>
            <w:tcW w:w="1138" w:type="dxa"/>
          </w:tcPr>
          <w:p w14:paraId="6B591421" w14:textId="1030C2F5"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4,727</w:t>
            </w:r>
          </w:p>
        </w:tc>
        <w:tc>
          <w:tcPr>
            <w:tcW w:w="236" w:type="dxa"/>
            <w:vAlign w:val="center"/>
          </w:tcPr>
          <w:p w14:paraId="536628C7"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1D2697F5"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1373EA0" w14:textId="39B3DB0A"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0.451</w:t>
            </w:r>
          </w:p>
        </w:tc>
        <w:tc>
          <w:tcPr>
            <w:tcW w:w="1138" w:type="dxa"/>
          </w:tcPr>
          <w:p w14:paraId="0F6A3BEC" w14:textId="43E6E4A7"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0.116</w:t>
            </w:r>
          </w:p>
        </w:tc>
        <w:tc>
          <w:tcPr>
            <w:tcW w:w="1138" w:type="dxa"/>
          </w:tcPr>
          <w:p w14:paraId="79897E42" w14:textId="0BDEA23A"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0.919</w:t>
            </w:r>
          </w:p>
        </w:tc>
      </w:tr>
      <w:tr w:rsidR="001A75E7" w14:paraId="34AC6412" w14:textId="77777777" w:rsidTr="001A75E7">
        <w:tc>
          <w:tcPr>
            <w:tcW w:w="810" w:type="dxa"/>
          </w:tcPr>
          <w:p w14:paraId="4995541D" w14:textId="7702507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2013</w:t>
            </w:r>
          </w:p>
        </w:tc>
        <w:tc>
          <w:tcPr>
            <w:tcW w:w="1388" w:type="dxa"/>
          </w:tcPr>
          <w:p w14:paraId="3CB3500A" w14:textId="6E0D31D0"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40</w:t>
            </w:r>
          </w:p>
        </w:tc>
        <w:tc>
          <w:tcPr>
            <w:tcW w:w="1138" w:type="dxa"/>
          </w:tcPr>
          <w:p w14:paraId="00C8C763" w14:textId="2ED553A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2,262</w:t>
            </w:r>
          </w:p>
        </w:tc>
        <w:tc>
          <w:tcPr>
            <w:tcW w:w="1138" w:type="dxa"/>
          </w:tcPr>
          <w:p w14:paraId="3195D531" w14:textId="48F5E0BD"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1,075</w:t>
            </w:r>
          </w:p>
        </w:tc>
        <w:tc>
          <w:tcPr>
            <w:tcW w:w="1138" w:type="dxa"/>
          </w:tcPr>
          <w:p w14:paraId="5C20836E" w14:textId="1BBB94AB"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6,130</w:t>
            </w:r>
          </w:p>
        </w:tc>
        <w:tc>
          <w:tcPr>
            <w:tcW w:w="236" w:type="dxa"/>
            <w:vAlign w:val="center"/>
          </w:tcPr>
          <w:p w14:paraId="665EF501"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545578FE"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3EA0805" w14:textId="06432E1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0.578</w:t>
            </w:r>
          </w:p>
        </w:tc>
        <w:tc>
          <w:tcPr>
            <w:tcW w:w="1138" w:type="dxa"/>
          </w:tcPr>
          <w:p w14:paraId="24428DCC" w14:textId="5A4B737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0.174</w:t>
            </w:r>
          </w:p>
        </w:tc>
        <w:tc>
          <w:tcPr>
            <w:tcW w:w="1138" w:type="dxa"/>
          </w:tcPr>
          <w:p w14:paraId="284686C1" w14:textId="1B99203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0.967</w:t>
            </w:r>
          </w:p>
        </w:tc>
      </w:tr>
      <w:tr w:rsidR="001A75E7" w14:paraId="5FA27E07" w14:textId="77777777" w:rsidTr="001A75E7">
        <w:tc>
          <w:tcPr>
            <w:tcW w:w="810" w:type="dxa"/>
          </w:tcPr>
          <w:p w14:paraId="5487C4BB" w14:textId="5C75366B"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2014</w:t>
            </w:r>
          </w:p>
        </w:tc>
        <w:tc>
          <w:tcPr>
            <w:tcW w:w="1388" w:type="dxa"/>
          </w:tcPr>
          <w:p w14:paraId="062A886C" w14:textId="06038245"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44</w:t>
            </w:r>
          </w:p>
        </w:tc>
        <w:tc>
          <w:tcPr>
            <w:tcW w:w="1138" w:type="dxa"/>
          </w:tcPr>
          <w:p w14:paraId="77930AA1" w14:textId="45FB1CB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3,129</w:t>
            </w:r>
          </w:p>
        </w:tc>
        <w:tc>
          <w:tcPr>
            <w:tcW w:w="1138" w:type="dxa"/>
          </w:tcPr>
          <w:p w14:paraId="5F0BB461" w14:textId="4D8A3A9A"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1,917</w:t>
            </w:r>
          </w:p>
        </w:tc>
        <w:tc>
          <w:tcPr>
            <w:tcW w:w="1138" w:type="dxa"/>
          </w:tcPr>
          <w:p w14:paraId="5F13CAAC" w14:textId="4AF70BC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7,131</w:t>
            </w:r>
          </w:p>
        </w:tc>
        <w:tc>
          <w:tcPr>
            <w:tcW w:w="236" w:type="dxa"/>
            <w:vAlign w:val="center"/>
          </w:tcPr>
          <w:p w14:paraId="155315BC"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70AC415F"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2F757A55" w14:textId="028B7F01"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0.701</w:t>
            </w:r>
          </w:p>
        </w:tc>
        <w:tc>
          <w:tcPr>
            <w:tcW w:w="1138" w:type="dxa"/>
          </w:tcPr>
          <w:p w14:paraId="48E2C8B9" w14:textId="3C93F532"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0.275</w:t>
            </w:r>
          </w:p>
        </w:tc>
        <w:tc>
          <w:tcPr>
            <w:tcW w:w="1138" w:type="dxa"/>
          </w:tcPr>
          <w:p w14:paraId="3F3B43BD" w14:textId="133262F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0.986</w:t>
            </w:r>
          </w:p>
        </w:tc>
      </w:tr>
      <w:tr w:rsidR="001A75E7" w14:paraId="6B5F3B78" w14:textId="77777777" w:rsidTr="001A75E7">
        <w:tc>
          <w:tcPr>
            <w:tcW w:w="810" w:type="dxa"/>
          </w:tcPr>
          <w:p w14:paraId="77C9C09C" w14:textId="0F0BB2D7"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2015</w:t>
            </w:r>
          </w:p>
        </w:tc>
        <w:tc>
          <w:tcPr>
            <w:tcW w:w="1388" w:type="dxa"/>
          </w:tcPr>
          <w:p w14:paraId="26500B68" w14:textId="579D69EC"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35</w:t>
            </w:r>
          </w:p>
        </w:tc>
        <w:tc>
          <w:tcPr>
            <w:tcW w:w="1138" w:type="dxa"/>
          </w:tcPr>
          <w:p w14:paraId="11EF1A5C" w14:textId="2CF271D7"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1,952</w:t>
            </w:r>
          </w:p>
        </w:tc>
        <w:tc>
          <w:tcPr>
            <w:tcW w:w="1138" w:type="dxa"/>
          </w:tcPr>
          <w:p w14:paraId="1CD2EE4D" w14:textId="6C061FC4"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908</w:t>
            </w:r>
          </w:p>
        </w:tc>
        <w:tc>
          <w:tcPr>
            <w:tcW w:w="1138" w:type="dxa"/>
          </w:tcPr>
          <w:p w14:paraId="630CC042" w14:textId="39100FC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5,505</w:t>
            </w:r>
          </w:p>
        </w:tc>
        <w:tc>
          <w:tcPr>
            <w:tcW w:w="236" w:type="dxa"/>
            <w:vAlign w:val="center"/>
          </w:tcPr>
          <w:p w14:paraId="7B389E5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02D0951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461F1478" w14:textId="3839386E"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0.557</w:t>
            </w:r>
          </w:p>
        </w:tc>
        <w:tc>
          <w:tcPr>
            <w:tcW w:w="1138" w:type="dxa"/>
          </w:tcPr>
          <w:p w14:paraId="31612785" w14:textId="06369B3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0.156</w:t>
            </w:r>
          </w:p>
        </w:tc>
        <w:tc>
          <w:tcPr>
            <w:tcW w:w="1138" w:type="dxa"/>
          </w:tcPr>
          <w:p w14:paraId="7735F0AE" w14:textId="5710166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0.962</w:t>
            </w:r>
          </w:p>
        </w:tc>
      </w:tr>
      <w:tr w:rsidR="001A75E7" w14:paraId="4BC1EF21" w14:textId="77777777" w:rsidTr="001A75E7">
        <w:tc>
          <w:tcPr>
            <w:tcW w:w="810" w:type="dxa"/>
          </w:tcPr>
          <w:p w14:paraId="3F7958F7" w14:textId="1F37EA8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2016</w:t>
            </w:r>
          </w:p>
        </w:tc>
        <w:tc>
          <w:tcPr>
            <w:tcW w:w="1388" w:type="dxa"/>
          </w:tcPr>
          <w:p w14:paraId="0D21CFB7" w14:textId="11330FF5"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21</w:t>
            </w:r>
          </w:p>
        </w:tc>
        <w:tc>
          <w:tcPr>
            <w:tcW w:w="1138" w:type="dxa"/>
          </w:tcPr>
          <w:p w14:paraId="2D56C4A3" w14:textId="3F2BE0C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1,051</w:t>
            </w:r>
          </w:p>
        </w:tc>
        <w:tc>
          <w:tcPr>
            <w:tcW w:w="1138" w:type="dxa"/>
          </w:tcPr>
          <w:p w14:paraId="74C270F0" w14:textId="115A250E"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334</w:t>
            </w:r>
          </w:p>
        </w:tc>
        <w:tc>
          <w:tcPr>
            <w:tcW w:w="1138" w:type="dxa"/>
          </w:tcPr>
          <w:p w14:paraId="62738B37" w14:textId="4A4C54DD"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2,960</w:t>
            </w:r>
          </w:p>
        </w:tc>
        <w:tc>
          <w:tcPr>
            <w:tcW w:w="236" w:type="dxa"/>
            <w:vAlign w:val="center"/>
          </w:tcPr>
          <w:p w14:paraId="05B0A9B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90A989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56B275E" w14:textId="59285E7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0.344</w:t>
            </w:r>
          </w:p>
        </w:tc>
        <w:tc>
          <w:tcPr>
            <w:tcW w:w="1138" w:type="dxa"/>
          </w:tcPr>
          <w:p w14:paraId="5AD23E34" w14:textId="7CBD250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0.089</w:t>
            </w:r>
          </w:p>
        </w:tc>
        <w:tc>
          <w:tcPr>
            <w:tcW w:w="1138" w:type="dxa"/>
          </w:tcPr>
          <w:p w14:paraId="4EA930CC" w14:textId="7F41FB37"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0.819</w:t>
            </w:r>
          </w:p>
        </w:tc>
      </w:tr>
      <w:tr w:rsidR="001A75E7" w14:paraId="1522E5ED" w14:textId="77777777" w:rsidTr="001A75E7">
        <w:tc>
          <w:tcPr>
            <w:tcW w:w="810" w:type="dxa"/>
          </w:tcPr>
          <w:p w14:paraId="69FFA9D7" w14:textId="214F7B6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2017</w:t>
            </w:r>
          </w:p>
        </w:tc>
        <w:tc>
          <w:tcPr>
            <w:tcW w:w="1388" w:type="dxa"/>
          </w:tcPr>
          <w:p w14:paraId="2714B972" w14:textId="0A1162CE"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6</w:t>
            </w:r>
          </w:p>
        </w:tc>
        <w:tc>
          <w:tcPr>
            <w:tcW w:w="1138" w:type="dxa"/>
          </w:tcPr>
          <w:p w14:paraId="102389AE" w14:textId="013E9D4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428</w:t>
            </w:r>
          </w:p>
        </w:tc>
        <w:tc>
          <w:tcPr>
            <w:tcW w:w="1138" w:type="dxa"/>
          </w:tcPr>
          <w:p w14:paraId="3E659341" w14:textId="40CA05A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199</w:t>
            </w:r>
          </w:p>
        </w:tc>
        <w:tc>
          <w:tcPr>
            <w:tcW w:w="1138" w:type="dxa"/>
          </w:tcPr>
          <w:p w14:paraId="59CF038C" w14:textId="2146A8B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1,168</w:t>
            </w:r>
          </w:p>
        </w:tc>
        <w:tc>
          <w:tcPr>
            <w:tcW w:w="236" w:type="dxa"/>
            <w:vAlign w:val="center"/>
          </w:tcPr>
          <w:p w14:paraId="75C7F104"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A9A07E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2761A85" w14:textId="2EC322F0"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0.646</w:t>
            </w:r>
          </w:p>
        </w:tc>
        <w:tc>
          <w:tcPr>
            <w:tcW w:w="1138" w:type="dxa"/>
          </w:tcPr>
          <w:p w14:paraId="57E421BA" w14:textId="0F201C58"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0.179</w:t>
            </w:r>
          </w:p>
        </w:tc>
        <w:tc>
          <w:tcPr>
            <w:tcW w:w="1138" w:type="dxa"/>
          </w:tcPr>
          <w:p w14:paraId="65EECC5D" w14:textId="64225C16"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0.984</w:t>
            </w:r>
          </w:p>
        </w:tc>
      </w:tr>
    </w:tbl>
    <w:p w14:paraId="431B9991" w14:textId="77777777" w:rsidR="00C66007" w:rsidRDefault="00C66007" w:rsidP="00373BFC">
      <w:pPr>
        <w:spacing w:after="0" w:line="480" w:lineRule="auto"/>
        <w:rPr>
          <w:rFonts w:ascii="Times New Roman" w:hAnsi="Times New Roman"/>
          <w:sz w:val="24"/>
          <w:szCs w:val="24"/>
        </w:rPr>
      </w:pPr>
    </w:p>
    <w:p w14:paraId="14DF2446" w14:textId="750E5C5C" w:rsidR="00841122" w:rsidRDefault="00841122">
      <w:pPr>
        <w:spacing w:after="160" w:line="259" w:lineRule="auto"/>
        <w:rPr>
          <w:rFonts w:ascii="Times New Roman" w:hAnsi="Times New Roman"/>
          <w:sz w:val="24"/>
          <w:szCs w:val="24"/>
        </w:rPr>
      </w:pPr>
      <w:r>
        <w:rPr>
          <w:rFonts w:ascii="Times New Roman" w:hAnsi="Times New Roman"/>
          <w:sz w:val="24"/>
          <w:szCs w:val="24"/>
        </w:rPr>
        <w:br w:type="page"/>
      </w:r>
    </w:p>
    <w:p w14:paraId="42FA272A" w14:textId="64215C36" w:rsidR="00C66007" w:rsidRDefault="00841122"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EDB7FEC" wp14:editId="72233700">
            <wp:extent cx="6066037" cy="4333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shoot_4.jpg"/>
                    <pic:cNvPicPr/>
                  </pic:nvPicPr>
                  <pic:blipFill rotWithShape="1">
                    <a:blip r:embed="rId20" cstate="print">
                      <a:extLst>
                        <a:ext uri="{28A0092B-C50C-407E-A947-70E740481C1C}">
                          <a14:useLocalDpi xmlns:a14="http://schemas.microsoft.com/office/drawing/2010/main" val="0"/>
                        </a:ext>
                      </a:extLst>
                    </a:blip>
                    <a:srcRect l="6155" t="13503" r="2056" b="4241"/>
                    <a:stretch/>
                  </pic:blipFill>
                  <pic:spPr bwMode="auto">
                    <a:xfrm>
                      <a:off x="0" y="0"/>
                      <a:ext cx="6091864" cy="4351911"/>
                    </a:xfrm>
                    <a:prstGeom prst="rect">
                      <a:avLst/>
                    </a:prstGeom>
                    <a:ln>
                      <a:noFill/>
                    </a:ln>
                    <a:extLst>
                      <a:ext uri="{53640926-AAD7-44D8-BBD7-CCE9431645EC}">
                        <a14:shadowObscured xmlns:a14="http://schemas.microsoft.com/office/drawing/2010/main"/>
                      </a:ext>
                    </a:extLst>
                  </pic:spPr>
                </pic:pic>
              </a:graphicData>
            </a:graphic>
          </wp:inline>
        </w:drawing>
      </w:r>
    </w:p>
    <w:p w14:paraId="4E12FF63" w14:textId="34FDC42E" w:rsidR="00CF79B7" w:rsidRDefault="00CF79B7" w:rsidP="00CF79B7">
      <w:pPr>
        <w:spacing w:after="0" w:line="480" w:lineRule="auto"/>
        <w:rPr>
          <w:rFonts w:ascii="Times New Roman" w:hAnsi="Times New Roman"/>
          <w:sz w:val="24"/>
          <w:szCs w:val="24"/>
        </w:rPr>
      </w:pPr>
      <w:r>
        <w:rPr>
          <w:rFonts w:ascii="Times New Roman" w:hAnsi="Times New Roman"/>
          <w:sz w:val="24"/>
          <w:szCs w:val="24"/>
        </w:rPr>
        <w:t xml:space="preserve">Figure 1. Vicinity map of </w:t>
      </w:r>
      <w:r w:rsidR="002F1F17">
        <w:rPr>
          <w:rFonts w:ascii="Times New Roman" w:hAnsi="Times New Roman"/>
          <w:sz w:val="24"/>
          <w:szCs w:val="24"/>
        </w:rPr>
        <w:t xml:space="preserve">steelhead DPSs, </w:t>
      </w:r>
      <w:r>
        <w:rPr>
          <w:rFonts w:ascii="Times New Roman" w:hAnsi="Times New Roman"/>
          <w:sz w:val="24"/>
          <w:szCs w:val="24"/>
        </w:rPr>
        <w:t xml:space="preserve">major </w:t>
      </w:r>
      <w:r w:rsidR="002F1F17">
        <w:rPr>
          <w:rFonts w:ascii="Times New Roman" w:hAnsi="Times New Roman"/>
          <w:sz w:val="24"/>
          <w:szCs w:val="24"/>
        </w:rPr>
        <w:t xml:space="preserve">rivers and </w:t>
      </w:r>
      <w:r>
        <w:rPr>
          <w:rFonts w:ascii="Times New Roman" w:hAnsi="Times New Roman"/>
          <w:sz w:val="24"/>
          <w:szCs w:val="24"/>
        </w:rPr>
        <w:t>dams</w:t>
      </w:r>
      <w:r w:rsidR="002F1F17">
        <w:rPr>
          <w:rFonts w:ascii="Times New Roman" w:hAnsi="Times New Roman"/>
          <w:sz w:val="24"/>
          <w:szCs w:val="24"/>
        </w:rPr>
        <w:t xml:space="preserve">, and </w:t>
      </w:r>
      <w:r w:rsidR="00F95A47">
        <w:rPr>
          <w:rFonts w:ascii="Times New Roman" w:hAnsi="Times New Roman"/>
          <w:sz w:val="24"/>
          <w:szCs w:val="24"/>
        </w:rPr>
        <w:t xml:space="preserve">instream </w:t>
      </w:r>
      <w:r w:rsidR="002F1F17">
        <w:rPr>
          <w:rFonts w:ascii="Times New Roman" w:hAnsi="Times New Roman"/>
          <w:sz w:val="24"/>
          <w:szCs w:val="24"/>
        </w:rPr>
        <w:t>PIT tag detection locations</w:t>
      </w:r>
      <w:r>
        <w:rPr>
          <w:rFonts w:ascii="Times New Roman" w:hAnsi="Times New Roman"/>
          <w:sz w:val="24"/>
          <w:szCs w:val="24"/>
        </w:rPr>
        <w:t xml:space="preserve"> on the Columbia and Snake Rivers.</w:t>
      </w:r>
      <w:r w:rsidR="00273CAE">
        <w:rPr>
          <w:rFonts w:ascii="Times New Roman" w:hAnsi="Times New Roman"/>
          <w:sz w:val="24"/>
          <w:szCs w:val="24"/>
        </w:rPr>
        <w:t xml:space="preserve"> BON = Bonneville Dam, </w:t>
      </w:r>
      <w:r w:rsidR="00D13D57">
        <w:rPr>
          <w:rFonts w:ascii="Times New Roman" w:hAnsi="Times New Roman"/>
          <w:sz w:val="24"/>
          <w:szCs w:val="24"/>
        </w:rPr>
        <w:t>TDA = the Dalles Dam, JDA = John Day Dam, JD1 = Lower John Day River IPDS,  TMF = Three Mile Falls Dam, MCN = McNary Dam, PRV = Lower Walla Walla River IPDS, ICH = Ice Harbor Dam, LM</w:t>
      </w:r>
      <w:r w:rsidR="002F1F17">
        <w:rPr>
          <w:rFonts w:ascii="Times New Roman" w:hAnsi="Times New Roman"/>
          <w:sz w:val="24"/>
          <w:szCs w:val="24"/>
        </w:rPr>
        <w:t>A</w:t>
      </w:r>
      <w:r w:rsidR="00D13D57">
        <w:rPr>
          <w:rFonts w:ascii="Times New Roman" w:hAnsi="Times New Roman"/>
          <w:sz w:val="24"/>
          <w:szCs w:val="24"/>
        </w:rPr>
        <w:t xml:space="preserve"> = Lower Monumental Dam</w:t>
      </w:r>
      <w:r w:rsidR="002F1F17">
        <w:rPr>
          <w:rFonts w:ascii="Times New Roman" w:hAnsi="Times New Roman"/>
          <w:sz w:val="24"/>
          <w:szCs w:val="24"/>
        </w:rPr>
        <w:t xml:space="preserve">, </w:t>
      </w:r>
      <w:r w:rsidR="00D13D57">
        <w:rPr>
          <w:rFonts w:ascii="Times New Roman" w:hAnsi="Times New Roman"/>
          <w:sz w:val="24"/>
          <w:szCs w:val="24"/>
        </w:rPr>
        <w:t>GOA = Little Goose Dam,</w:t>
      </w:r>
      <w:r w:rsidR="002F1F17">
        <w:rPr>
          <w:rFonts w:ascii="Times New Roman" w:hAnsi="Times New Roman"/>
          <w:sz w:val="24"/>
          <w:szCs w:val="24"/>
        </w:rPr>
        <w:t xml:space="preserve"> GRA = Lower Granite Dam, HCD = Hells Canyon Dam, PRO = Prosser Dam, PRD = Priest Rapids Dam, WAN = Wanapum Dam, RIS = Rock Island Dam, LWE = Lower Wenatchee river IPDS, RRF = Rocky Reach Dam, ENL = Lower Entiat River IPDS, WEA = Wells Dam, LMR = Lower Methow River IPDS, OKL = Lower Okanogan River IPDS, CJD = Chief Joseph Dam </w:t>
      </w:r>
      <w:r w:rsidR="00D13D57">
        <w:rPr>
          <w:rFonts w:ascii="Times New Roman" w:hAnsi="Times New Roman"/>
          <w:sz w:val="24"/>
          <w:szCs w:val="24"/>
        </w:rPr>
        <w:t xml:space="preserve"> </w:t>
      </w:r>
    </w:p>
    <w:p w14:paraId="1C9AD3CA" w14:textId="20D8AD43" w:rsidR="00CF79B7" w:rsidRDefault="00CF79B7" w:rsidP="00373BFC">
      <w:pPr>
        <w:spacing w:after="0" w:line="480" w:lineRule="auto"/>
        <w:rPr>
          <w:rFonts w:ascii="Times New Roman" w:hAnsi="Times New Roman"/>
          <w:sz w:val="24"/>
          <w:szCs w:val="24"/>
        </w:rPr>
      </w:pPr>
    </w:p>
    <w:p w14:paraId="7DFDA566" w14:textId="066E4695" w:rsidR="00CF79B7" w:rsidRDefault="00D9269D"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3BE8DF9" wp14:editId="26F22DB6">
            <wp:extent cx="4606119" cy="4606119"/>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mber of dam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9567" cy="4619567"/>
                    </a:xfrm>
                    <a:prstGeom prst="rect">
                      <a:avLst/>
                    </a:prstGeom>
                  </pic:spPr>
                </pic:pic>
              </a:graphicData>
            </a:graphic>
          </wp:inline>
        </w:drawing>
      </w:r>
    </w:p>
    <w:p w14:paraId="4B9092B4" w14:textId="35C72744" w:rsidR="00B761BD" w:rsidRPr="00924129" w:rsidRDefault="00C17BF7" w:rsidP="00924129">
      <w:pPr>
        <w:spacing w:after="0" w:line="480" w:lineRule="auto"/>
        <w:rPr>
          <w:rFonts w:ascii="Times New Roman" w:hAnsi="Times New Roman"/>
          <w:sz w:val="24"/>
          <w:szCs w:val="24"/>
        </w:rPr>
      </w:pPr>
      <w:bookmarkStart w:id="28" w:name="_Hlk36473961"/>
      <w:r>
        <w:rPr>
          <w:rFonts w:ascii="Times New Roman" w:hAnsi="Times New Roman"/>
          <w:sz w:val="24"/>
          <w:szCs w:val="24"/>
        </w:rPr>
        <w:t xml:space="preserve">Figure 2. </w:t>
      </w:r>
      <w:r w:rsidR="00E879B6">
        <w:rPr>
          <w:rFonts w:ascii="Times New Roman" w:hAnsi="Times New Roman"/>
          <w:sz w:val="24"/>
          <w:szCs w:val="24"/>
        </w:rPr>
        <w:t>Logistic regression</w:t>
      </w:r>
      <w:r w:rsidR="00B761BD" w:rsidRPr="00924129">
        <w:rPr>
          <w:rFonts w:ascii="Times New Roman" w:hAnsi="Times New Roman"/>
          <w:sz w:val="24"/>
          <w:szCs w:val="24"/>
        </w:rPr>
        <w:t xml:space="preserve"> between the furthest upstream detection</w:t>
      </w:r>
      <w:r w:rsidR="00101A72">
        <w:rPr>
          <w:rFonts w:ascii="Times New Roman" w:hAnsi="Times New Roman"/>
          <w:sz w:val="24"/>
          <w:szCs w:val="24"/>
        </w:rPr>
        <w:t xml:space="preserve"> </w:t>
      </w:r>
      <w:r w:rsidR="00E879B6">
        <w:rPr>
          <w:rFonts w:ascii="Times New Roman" w:hAnsi="Times New Roman"/>
          <w:sz w:val="24"/>
          <w:szCs w:val="24"/>
        </w:rPr>
        <w:t xml:space="preserve">location </w:t>
      </w:r>
      <w:r w:rsidR="00101A72">
        <w:rPr>
          <w:rFonts w:ascii="Times New Roman" w:hAnsi="Times New Roman"/>
          <w:sz w:val="24"/>
          <w:szCs w:val="24"/>
        </w:rPr>
        <w:t xml:space="preserve">for known origin </w:t>
      </w:r>
      <w:r w:rsidR="00F0097A">
        <w:rPr>
          <w:rFonts w:ascii="Times New Roman" w:hAnsi="Times New Roman"/>
          <w:sz w:val="24"/>
          <w:szCs w:val="24"/>
        </w:rPr>
        <w:t>overshoot steelhead detected at Priest Rapids Dam</w:t>
      </w:r>
      <w:r w:rsidR="00E879B6">
        <w:rPr>
          <w:rFonts w:ascii="Times New Roman" w:hAnsi="Times New Roman"/>
          <w:sz w:val="24"/>
          <w:szCs w:val="24"/>
        </w:rPr>
        <w:t xml:space="preserve"> and </w:t>
      </w:r>
      <w:r w:rsidR="00E879B6" w:rsidRPr="00924129">
        <w:rPr>
          <w:rFonts w:ascii="Times New Roman" w:hAnsi="Times New Roman"/>
          <w:sz w:val="24"/>
          <w:szCs w:val="24"/>
        </w:rPr>
        <w:t xml:space="preserve">the </w:t>
      </w:r>
      <w:r w:rsidR="00E879B6">
        <w:rPr>
          <w:rFonts w:ascii="Times New Roman" w:hAnsi="Times New Roman"/>
          <w:sz w:val="24"/>
          <w:szCs w:val="24"/>
        </w:rPr>
        <w:t xml:space="preserve">steelhead </w:t>
      </w:r>
      <w:r w:rsidR="00E879B6" w:rsidRPr="00924129">
        <w:rPr>
          <w:rFonts w:ascii="Times New Roman" w:hAnsi="Times New Roman"/>
          <w:sz w:val="24"/>
          <w:szCs w:val="24"/>
        </w:rPr>
        <w:t xml:space="preserve">overshoot return </w:t>
      </w:r>
      <w:r w:rsidR="00E879B6">
        <w:rPr>
          <w:rFonts w:ascii="Times New Roman" w:hAnsi="Times New Roman"/>
          <w:sz w:val="24"/>
          <w:szCs w:val="24"/>
        </w:rPr>
        <w:t>rate (i.e., proportion detected downstream of Priest Rapids Dam), 2010-2017.</w:t>
      </w:r>
      <w:r w:rsidR="00E879B6" w:rsidRPr="00E879B6">
        <w:rPr>
          <w:rFonts w:ascii="Times New Roman" w:hAnsi="Times New Roman"/>
          <w:sz w:val="24"/>
          <w:szCs w:val="24"/>
        </w:rPr>
        <w:t xml:space="preserve"> </w:t>
      </w:r>
      <w:r w:rsidR="00E879B6" w:rsidRPr="00924129">
        <w:rPr>
          <w:rFonts w:ascii="Times New Roman" w:hAnsi="Times New Roman"/>
          <w:sz w:val="24"/>
          <w:szCs w:val="24"/>
        </w:rPr>
        <w:t xml:space="preserve"> </w:t>
      </w:r>
    </w:p>
    <w:bookmarkEnd w:id="28"/>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02D59E93" w14:textId="3F6BCD2F" w:rsidR="004557F8" w:rsidRDefault="00D20642" w:rsidP="00373BFC">
      <w:pPr>
        <w:spacing w:after="0" w:line="480" w:lineRule="auto"/>
        <w:rPr>
          <w:rFonts w:ascii="Times New Roman" w:hAnsi="Times New Roman"/>
          <w:sz w:val="24"/>
          <w:szCs w:val="24"/>
        </w:rPr>
      </w:pPr>
      <w:r>
        <w:rPr>
          <w:noProof/>
        </w:rPr>
        <w:lastRenderedPageBreak/>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8311E41" w14:textId="4ECD0420"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B8574F">
        <w:rPr>
          <w:rFonts w:ascii="Times New Roman" w:hAnsi="Times New Roman"/>
          <w:sz w:val="24"/>
          <w:szCs w:val="24"/>
        </w:rPr>
        <w:t>3</w:t>
      </w:r>
      <w:r>
        <w:rPr>
          <w:rFonts w:ascii="Times New Roman" w:hAnsi="Times New Roman"/>
          <w:sz w:val="24"/>
          <w:szCs w:val="24"/>
        </w:rPr>
        <w:t xml:space="preserve">.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6803B3">
        <w:rPr>
          <w:rFonts w:ascii="Times New Roman" w:hAnsi="Times New Roman"/>
          <w:sz w:val="24"/>
          <w:szCs w:val="24"/>
        </w:rPr>
        <w:t>Mean monthly w</w:t>
      </w:r>
      <w:r w:rsidR="00FA3D79">
        <w:rPr>
          <w:rFonts w:ascii="Times New Roman" w:hAnsi="Times New Roman"/>
          <w:sz w:val="24"/>
          <w:szCs w:val="24"/>
        </w:rPr>
        <w:t xml:space="preserve">ater temperature differential </w:t>
      </w:r>
      <w:r w:rsidR="000D05C4">
        <w:rPr>
          <w:rFonts w:ascii="Times New Roman" w:hAnsi="Times New Roman"/>
          <w:sz w:val="24"/>
          <w:szCs w:val="24"/>
        </w:rPr>
        <w:t>measured in the lower</w:t>
      </w:r>
      <w:r w:rsidR="00F673C4">
        <w:rPr>
          <w:rFonts w:ascii="Times New Roman" w:hAnsi="Times New Roman"/>
          <w:sz w:val="24"/>
          <w:szCs w:val="24"/>
        </w:rPr>
        <w:t xml:space="preserve"> </w:t>
      </w:r>
      <w:r>
        <w:rPr>
          <w:rFonts w:ascii="Times New Roman" w:hAnsi="Times New Roman"/>
          <w:sz w:val="24"/>
          <w:szCs w:val="24"/>
        </w:rPr>
        <w:t xml:space="preserve">Yakima River </w:t>
      </w:r>
      <w:r w:rsidR="005D1D2B">
        <w:rPr>
          <w:rFonts w:ascii="Times New Roman" w:hAnsi="Times New Roman"/>
          <w:sz w:val="24"/>
          <w:szCs w:val="24"/>
        </w:rPr>
        <w:t xml:space="preserve">at Kiona (rkm </w:t>
      </w:r>
      <w:r w:rsidR="00B85B7A">
        <w:rPr>
          <w:rFonts w:ascii="Times New Roman" w:hAnsi="Times New Roman"/>
          <w:sz w:val="24"/>
          <w:szCs w:val="24"/>
        </w:rPr>
        <w:t>48</w:t>
      </w:r>
      <w:r w:rsidR="005D1D2B">
        <w:rPr>
          <w:rFonts w:ascii="Times New Roman" w:hAnsi="Times New Roman"/>
          <w:sz w:val="24"/>
          <w:szCs w:val="24"/>
        </w:rPr>
        <w:t>)</w:t>
      </w:r>
      <w:r w:rsidR="00B8574F">
        <w:rPr>
          <w:rFonts w:ascii="Times New Roman" w:hAnsi="Times New Roman"/>
          <w:sz w:val="24"/>
          <w:szCs w:val="24"/>
        </w:rPr>
        <w:t xml:space="preserve"> </w:t>
      </w:r>
      <w:r w:rsidR="000D05C4">
        <w:rPr>
          <w:rFonts w:ascii="Times New Roman" w:hAnsi="Times New Roman"/>
          <w:sz w:val="24"/>
          <w:szCs w:val="24"/>
        </w:rPr>
        <w:t xml:space="preserve">and </w:t>
      </w:r>
      <w:r>
        <w:rPr>
          <w:rFonts w:ascii="Times New Roman" w:hAnsi="Times New Roman"/>
          <w:sz w:val="24"/>
          <w:szCs w:val="24"/>
        </w:rPr>
        <w:t xml:space="preserve">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5E1A4A69">
            <wp:extent cx="5509895" cy="3275937"/>
            <wp:effectExtent l="0" t="0" r="0" b="127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FC117C7" w14:textId="35FE1510"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FE7447">
        <w:rPr>
          <w:rFonts w:ascii="Times New Roman" w:hAnsi="Times New Roman"/>
          <w:sz w:val="24"/>
          <w:szCs w:val="24"/>
        </w:rPr>
        <w:t>4</w:t>
      </w:r>
      <w:r>
        <w:rPr>
          <w:rFonts w:ascii="Times New Roman" w:hAnsi="Times New Roman"/>
          <w:sz w:val="24"/>
          <w:szCs w:val="24"/>
        </w:rPr>
        <w:t xml:space="preserve">.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w:t>
      </w:r>
      <w:r w:rsidR="00F2164F">
        <w:rPr>
          <w:rFonts w:ascii="Times New Roman" w:hAnsi="Times New Roman"/>
          <w:sz w:val="24"/>
          <w:szCs w:val="24"/>
        </w:rPr>
        <w:t>d</w:t>
      </w:r>
      <w:r w:rsidR="0030187D">
        <w:rPr>
          <w:rFonts w:ascii="Times New Roman" w:hAnsi="Times New Roman"/>
          <w:sz w:val="24"/>
          <w:szCs w:val="24"/>
        </w:rPr>
        <w:t xml:space="preserve">istinct </w:t>
      </w:r>
      <w:r w:rsidR="00F2164F">
        <w:rPr>
          <w:rFonts w:ascii="Times New Roman" w:hAnsi="Times New Roman"/>
          <w:sz w:val="24"/>
          <w:szCs w:val="24"/>
        </w:rPr>
        <w:t>p</w:t>
      </w:r>
      <w:r w:rsidR="0030187D">
        <w:rPr>
          <w:rFonts w:ascii="Times New Roman" w:hAnsi="Times New Roman"/>
          <w:sz w:val="24"/>
          <w:szCs w:val="24"/>
        </w:rPr>
        <w:t xml:space="preserve">opulation </w:t>
      </w:r>
      <w:r w:rsidR="00F2164F">
        <w:rPr>
          <w:rFonts w:ascii="Times New Roman" w:hAnsi="Times New Roman"/>
          <w:sz w:val="24"/>
          <w:szCs w:val="24"/>
        </w:rPr>
        <w:t>s</w:t>
      </w:r>
      <w:r w:rsidR="0030187D">
        <w:rPr>
          <w:rFonts w:ascii="Times New Roman" w:hAnsi="Times New Roman"/>
          <w:sz w:val="24"/>
          <w:szCs w:val="24"/>
        </w:rPr>
        <w:t>egment</w:t>
      </w:r>
      <w:r w:rsidR="00B42996">
        <w:rPr>
          <w:rFonts w:ascii="Times New Roman" w:hAnsi="Times New Roman"/>
          <w:sz w:val="24"/>
          <w:szCs w:val="24"/>
        </w:rPr>
        <w:t xml:space="preserve"> </w:t>
      </w:r>
      <w:r w:rsidR="007E4420">
        <w:rPr>
          <w:rFonts w:ascii="Times New Roman" w:hAnsi="Times New Roman"/>
          <w:sz w:val="24"/>
          <w:szCs w:val="24"/>
        </w:rPr>
        <w:t>in the Upper Columbia</w:t>
      </w:r>
      <w:r w:rsidR="00F2164F">
        <w:rPr>
          <w:rFonts w:ascii="Times New Roman" w:hAnsi="Times New Roman"/>
          <w:sz w:val="24"/>
          <w:szCs w:val="24"/>
        </w:rPr>
        <w:t xml:space="preserve"> (Priest Rapids Dam)</w:t>
      </w:r>
      <w:r w:rsidR="007E4420">
        <w:rPr>
          <w:rFonts w:ascii="Times New Roman" w:hAnsi="Times New Roman"/>
          <w:sz w:val="24"/>
          <w:szCs w:val="24"/>
        </w:rPr>
        <w:t xml:space="preserve"> and Snake River</w:t>
      </w:r>
      <w:r w:rsidR="00F2164F">
        <w:rPr>
          <w:rFonts w:ascii="Times New Roman" w:hAnsi="Times New Roman"/>
          <w:sz w:val="24"/>
          <w:szCs w:val="24"/>
        </w:rPr>
        <w:t xml:space="preserve"> (Ice Harbor Dam)</w:t>
      </w:r>
      <w:r w:rsidR="007E4420">
        <w:rPr>
          <w:rFonts w:ascii="Times New Roman" w:hAnsi="Times New Roman"/>
          <w:sz w:val="24"/>
          <w:szCs w:val="24"/>
        </w:rPr>
        <w:t xml:space="preserve"> distinct </w:t>
      </w:r>
      <w:r w:rsidR="00F2164F">
        <w:rPr>
          <w:rFonts w:ascii="Times New Roman" w:hAnsi="Times New Roman"/>
          <w:sz w:val="24"/>
          <w:szCs w:val="24"/>
        </w:rPr>
        <w:t>population</w:t>
      </w:r>
      <w:r w:rsidR="007E4420">
        <w:rPr>
          <w:rFonts w:ascii="Times New Roman" w:hAnsi="Times New Roman"/>
          <w:sz w:val="24"/>
          <w:szCs w:val="24"/>
        </w:rPr>
        <w:t xml:space="preserve"> segments</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74CAC3FB" w14:textId="77777777" w:rsidR="003E799E" w:rsidRDefault="003E799E" w:rsidP="00847BD2">
      <w:pPr>
        <w:spacing w:after="0" w:line="480" w:lineRule="auto"/>
        <w:rPr>
          <w:rFonts w:ascii="Times New Roman" w:hAnsi="Times New Roman"/>
          <w:sz w:val="24"/>
          <w:szCs w:val="24"/>
        </w:rPr>
      </w:pPr>
    </w:p>
    <w:p w14:paraId="61C30E0A" w14:textId="77777777" w:rsidR="003E799E" w:rsidRDefault="003E799E">
      <w:pPr>
        <w:spacing w:after="160" w:line="259" w:lineRule="auto"/>
        <w:rPr>
          <w:rFonts w:ascii="Times New Roman" w:hAnsi="Times New Roman"/>
          <w:sz w:val="24"/>
          <w:szCs w:val="24"/>
        </w:rPr>
      </w:pPr>
      <w:r>
        <w:rPr>
          <w:rFonts w:ascii="Times New Roman" w:hAnsi="Times New Roman"/>
          <w:sz w:val="24"/>
          <w:szCs w:val="24"/>
        </w:rPr>
        <w:br w:type="page"/>
      </w:r>
    </w:p>
    <w:p w14:paraId="4095F4D2" w14:textId="4872DC6F" w:rsidR="00847BD2" w:rsidRPr="00273CAE" w:rsidRDefault="00273CAE" w:rsidP="00273CAE">
      <w:pPr>
        <w:spacing w:after="0" w:line="480" w:lineRule="auto"/>
        <w:rPr>
          <w:rFonts w:ascii="Times New Roman" w:hAnsi="Times New Roman"/>
          <w:sz w:val="24"/>
          <w:szCs w:val="24"/>
        </w:rPr>
      </w:pPr>
      <w:r w:rsidRPr="00273CAE">
        <w:rPr>
          <w:rFonts w:ascii="Times New Roman" w:hAnsi="Times New Roman"/>
          <w:sz w:val="24"/>
          <w:szCs w:val="24"/>
        </w:rPr>
        <w:lastRenderedPageBreak/>
        <w:t>&lt;A&gt;</w:t>
      </w:r>
      <w:r w:rsidR="00847BD2" w:rsidRPr="00273CAE">
        <w:rPr>
          <w:rFonts w:ascii="Times New Roman" w:hAnsi="Times New Roman"/>
          <w:sz w:val="24"/>
          <w:szCs w:val="24"/>
        </w:rPr>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Kassler, C. C. Kozfkay, A. P. Matala, S. R. Narum, M. M. Paquin, M. P. Small, J. J. Stephenson, and K. I. Warheit.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28FD751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Bo</w:t>
      </w:r>
      <w:r w:rsidR="00F93223">
        <w:rPr>
          <w:rFonts w:ascii="Times New Roman" w:hAnsi="Times New Roman"/>
          <w:sz w:val="24"/>
          <w:szCs w:val="24"/>
        </w:rPr>
        <w:t>g</w:t>
      </w:r>
      <w:r w:rsidRPr="00D04241">
        <w:rPr>
          <w:rFonts w:ascii="Times New Roman" w:hAnsi="Times New Roman"/>
          <w:sz w:val="24"/>
          <w:szCs w:val="24"/>
        </w:rPr>
        <w:t>gs, C.</w:t>
      </w:r>
      <w:r w:rsidR="000A72FA">
        <w:rPr>
          <w:rFonts w:ascii="Times New Roman" w:hAnsi="Times New Roman"/>
          <w:sz w:val="24"/>
          <w:szCs w:val="24"/>
        </w:rPr>
        <w:t xml:space="preserve"> </w:t>
      </w:r>
      <w:r w:rsidRPr="00D04241">
        <w:rPr>
          <w:rFonts w:ascii="Times New Roman" w:hAnsi="Times New Roman"/>
          <w:sz w:val="24"/>
          <w:szCs w:val="24"/>
        </w:rPr>
        <w:t>T., M.</w:t>
      </w:r>
      <w:r w:rsidR="000A72FA">
        <w:rPr>
          <w:rFonts w:ascii="Times New Roman" w:hAnsi="Times New Roman"/>
          <w:sz w:val="24"/>
          <w:szCs w:val="24"/>
        </w:rPr>
        <w:t xml:space="preserve"> </w:t>
      </w:r>
      <w:r w:rsidRPr="00D04241">
        <w:rPr>
          <w:rFonts w:ascii="Times New Roman" w:hAnsi="Times New Roman"/>
          <w:sz w:val="24"/>
          <w:szCs w:val="24"/>
        </w:rPr>
        <w:t>L. Keefer, C.</w:t>
      </w:r>
      <w:r w:rsidR="000A72FA">
        <w:rPr>
          <w:rFonts w:ascii="Times New Roman" w:hAnsi="Times New Roman"/>
          <w:sz w:val="24"/>
          <w:szCs w:val="24"/>
        </w:rPr>
        <w:t xml:space="preserve"> </w:t>
      </w:r>
      <w:r w:rsidRPr="00D04241">
        <w:rPr>
          <w:rFonts w:ascii="Times New Roman" w:hAnsi="Times New Roman"/>
          <w:sz w:val="24"/>
          <w:szCs w:val="24"/>
        </w:rPr>
        <w:t>A. Peery, and T.</w:t>
      </w:r>
      <w:r w:rsidR="000A72FA">
        <w:rPr>
          <w:rFonts w:ascii="Times New Roman" w:hAnsi="Times New Roman"/>
          <w:sz w:val="24"/>
          <w:szCs w:val="24"/>
        </w:rPr>
        <w:t xml:space="preserve"> </w:t>
      </w:r>
      <w:r w:rsidRPr="00D04241">
        <w:rPr>
          <w:rFonts w:ascii="Times New Roman" w:hAnsi="Times New Roman"/>
          <w:sz w:val="24"/>
          <w:szCs w:val="24"/>
        </w:rPr>
        <w:t xml:space="preserve">C. Bjornn. 2004. Fallback, reascension, and adjusted fishway escapement estimates for adult Chinook </w:t>
      </w:r>
      <w:r w:rsidR="00E9681C">
        <w:rPr>
          <w:rFonts w:ascii="Times New Roman" w:hAnsi="Times New Roman"/>
          <w:sz w:val="24"/>
          <w:szCs w:val="24"/>
        </w:rPr>
        <w:t>S</w:t>
      </w:r>
      <w:r w:rsidR="00E9681C" w:rsidRPr="00D04241">
        <w:rPr>
          <w:rFonts w:ascii="Times New Roman" w:hAnsi="Times New Roman"/>
          <w:sz w:val="24"/>
          <w:szCs w:val="24"/>
        </w:rPr>
        <w:t xml:space="preserve">almon </w:t>
      </w:r>
      <w:r w:rsidRPr="00D04241">
        <w:rPr>
          <w:rFonts w:ascii="Times New Roman" w:hAnsi="Times New Roman"/>
          <w:sz w:val="24"/>
          <w:szCs w:val="24"/>
        </w:rPr>
        <w:t>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Buchanan, R. A., and J. R. Skalski. 2010. Using multistate mark-recapture methods to model adult salmonid migration in an industrialized river. Ecological Modelling 221:582–589.</w:t>
      </w:r>
    </w:p>
    <w:p w14:paraId="7A2B89F7" w14:textId="363CA97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t>
      </w:r>
      <w:r w:rsidR="000A72FA">
        <w:rPr>
          <w:rFonts w:ascii="Times New Roman" w:hAnsi="Times New Roman"/>
          <w:sz w:val="24"/>
          <w:szCs w:val="24"/>
        </w:rPr>
        <w:t xml:space="preserve">T. C. </w:t>
      </w:r>
      <w:r w:rsidRPr="00D04241">
        <w:rPr>
          <w:rFonts w:ascii="Times New Roman" w:hAnsi="Times New Roman"/>
          <w:sz w:val="24"/>
          <w:szCs w:val="24"/>
        </w:rPr>
        <w:t xml:space="preserve">Wainwright, </w:t>
      </w:r>
      <w:r w:rsidR="000A72FA">
        <w:rPr>
          <w:rFonts w:ascii="Times New Roman" w:hAnsi="Times New Roman"/>
          <w:sz w:val="24"/>
          <w:szCs w:val="24"/>
        </w:rPr>
        <w:t>G. J.</w:t>
      </w:r>
      <w:r w:rsidRPr="00D04241">
        <w:rPr>
          <w:rFonts w:ascii="Times New Roman" w:hAnsi="Times New Roman"/>
          <w:sz w:val="24"/>
          <w:szCs w:val="24"/>
        </w:rPr>
        <w:t xml:space="preserve"> Bryant, </w:t>
      </w:r>
      <w:r w:rsidR="000A72FA">
        <w:rPr>
          <w:rFonts w:ascii="Times New Roman" w:hAnsi="Times New Roman"/>
          <w:sz w:val="24"/>
          <w:szCs w:val="24"/>
        </w:rPr>
        <w:t>L, J.</w:t>
      </w:r>
      <w:r w:rsidRPr="00D04241">
        <w:rPr>
          <w:rFonts w:ascii="Times New Roman" w:hAnsi="Times New Roman"/>
          <w:sz w:val="24"/>
          <w:szCs w:val="24"/>
        </w:rPr>
        <w:t xml:space="preserve"> Lierheimer,</w:t>
      </w:r>
      <w:r w:rsidR="000A72FA">
        <w:rPr>
          <w:rFonts w:ascii="Times New Roman" w:hAnsi="Times New Roman"/>
          <w:sz w:val="24"/>
          <w:szCs w:val="24"/>
        </w:rPr>
        <w:t xml:space="preserve"> R. S.</w:t>
      </w:r>
      <w:r w:rsidRPr="00D04241">
        <w:rPr>
          <w:rFonts w:ascii="Times New Roman" w:hAnsi="Times New Roman"/>
          <w:sz w:val="24"/>
          <w:szCs w:val="24"/>
        </w:rPr>
        <w:t xml:space="preserve"> Waples,</w:t>
      </w:r>
      <w:r w:rsidR="000A72FA">
        <w:rPr>
          <w:rFonts w:ascii="Times New Roman" w:hAnsi="Times New Roman"/>
          <w:sz w:val="24"/>
          <w:szCs w:val="24"/>
        </w:rPr>
        <w:t xml:space="preserve"> F. W.</w:t>
      </w:r>
      <w:r w:rsidRPr="00D04241">
        <w:rPr>
          <w:rFonts w:ascii="Times New Roman" w:hAnsi="Times New Roman"/>
          <w:sz w:val="24"/>
          <w:szCs w:val="24"/>
        </w:rPr>
        <w:t xml:space="preserve"> Waknitz, and </w:t>
      </w:r>
      <w:r w:rsidR="000A72FA">
        <w:rPr>
          <w:rFonts w:ascii="Times New Roman" w:hAnsi="Times New Roman"/>
          <w:sz w:val="24"/>
          <w:szCs w:val="24"/>
        </w:rPr>
        <w:t xml:space="preserve">I. V. </w:t>
      </w:r>
      <w:r w:rsidRPr="00D04241">
        <w:rPr>
          <w:rFonts w:ascii="Times New Roman" w:hAnsi="Times New Roman"/>
          <w:sz w:val="24"/>
          <w:szCs w:val="24"/>
        </w:rPr>
        <w:t xml:space="preserve">Lagomarsino, I. V. 1996. Status review of west coast </w:t>
      </w:r>
      <w:r w:rsidR="00FC5890">
        <w:rPr>
          <w:rFonts w:ascii="Times New Roman" w:hAnsi="Times New Roman"/>
          <w:sz w:val="24"/>
          <w:szCs w:val="24"/>
        </w:rPr>
        <w:t>steelhead</w:t>
      </w:r>
      <w:r w:rsidRPr="00D04241">
        <w:rPr>
          <w:rFonts w:ascii="Times New Roman" w:hAnsi="Times New Roman"/>
          <w:sz w:val="24"/>
          <w:szCs w:val="24"/>
        </w:rPr>
        <w:t xml:space="preserve">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Bjornn, and C. A. Peery. 2007. Slow dam passage in Columbia River salmonids associated with unsuccessful migration: delayed negative effects of passage obstacles or </w:t>
      </w:r>
      <w:r w:rsidRPr="00D04241">
        <w:rPr>
          <w:rFonts w:ascii="Times New Roman" w:hAnsi="Times New Roman"/>
          <w:sz w:val="24"/>
          <w:szCs w:val="24"/>
        </w:rPr>
        <w:lastRenderedPageBreak/>
        <w:t>condition-dependent mortality? Canadian Journal of Fisheries and Aquatic Sciences 64:979–995.</w:t>
      </w:r>
    </w:p>
    <w:p w14:paraId="30242A5E" w14:textId="1C6E3D04"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Crozier, L. G., A. P. Hendry, P. W. Lawson, T. P. Quinn, N. J. Mantua, J. Battin, R. G. Shaw, and R. B. Huey. 2008. Potential responses to climate change in organisms with complex life histories: evolution and plasticity in Pacific salmon. Evolutionary Applications 1:252–270.</w:t>
      </w:r>
    </w:p>
    <w:p w14:paraId="4C278763" w14:textId="631D4ECB" w:rsidR="000A72FA" w:rsidRPr="00D04241" w:rsidRDefault="000A72FA" w:rsidP="000A72FA">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Crozier, L. G., J. E. Siegel, L. E. Wiesebron, E. M. Trujillo, B. J. Burke, B. P. Sandford, D. L. Widener. 2020. Snake River sockeye and Chinook salmon in a changing climate: Implications for upstream migration survival during recent extreme and future climates.</w:t>
      </w:r>
      <w:r w:rsidRPr="000A72FA">
        <w:rPr>
          <w:rFonts w:ascii="Times New Roman" w:hAnsi="Times New Roman"/>
          <w:sz w:val="24"/>
          <w:szCs w:val="24"/>
        </w:rPr>
        <w:t xml:space="preserve"> PLoS ONE 15(9): e0238886. https://doi.org/10.1371/journal.pone.0238886</w:t>
      </w:r>
      <w:r w:rsidR="00D675D1">
        <w:rPr>
          <w:rFonts w:ascii="Times New Roman" w:hAnsi="Times New Roman"/>
          <w:sz w:val="24"/>
          <w:szCs w:val="24"/>
        </w:rPr>
        <w:t>.</w:t>
      </w:r>
      <w:r>
        <w:rPr>
          <w:rFonts w:ascii="Times New Roman" w:hAnsi="Times New Roman"/>
          <w:sz w:val="24"/>
          <w:szCs w:val="24"/>
        </w:rPr>
        <w:t xml:space="preserve"> </w:t>
      </w:r>
    </w:p>
    <w:p w14:paraId="767A2D7D" w14:textId="1A749851"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Coutant, C.</w:t>
      </w:r>
      <w:r w:rsidR="00512862">
        <w:rPr>
          <w:rFonts w:ascii="Times New Roman" w:hAnsi="Times New Roman"/>
          <w:sz w:val="24"/>
          <w:szCs w:val="24"/>
        </w:rPr>
        <w:t xml:space="preserve"> </w:t>
      </w:r>
      <w:r w:rsidRPr="00D04241">
        <w:rPr>
          <w:rFonts w:ascii="Times New Roman" w:hAnsi="Times New Roman"/>
          <w:sz w:val="24"/>
          <w:szCs w:val="24"/>
        </w:rPr>
        <w:t>C., and R.</w:t>
      </w:r>
      <w:r w:rsidR="00512862">
        <w:rPr>
          <w:rFonts w:ascii="Times New Roman" w:hAnsi="Times New Roman"/>
          <w:sz w:val="24"/>
          <w:szCs w:val="24"/>
        </w:rPr>
        <w:t xml:space="preserve"> </w:t>
      </w:r>
      <w:r w:rsidRPr="00D04241">
        <w:rPr>
          <w:rFonts w:ascii="Times New Roman" w:hAnsi="Times New Roman"/>
          <w:sz w:val="24"/>
          <w:szCs w:val="24"/>
        </w:rPr>
        <w:t>R. Whitney. 200. Fish behavior in relation to passage through hydropower turbines: a review. Transactions of the American Fisheries Society 129:351-380.</w:t>
      </w:r>
    </w:p>
    <w:p w14:paraId="18AA682E" w14:textId="6D3C3165" w:rsidR="00917C96" w:rsidRDefault="00917C96"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English, K. K., C. Sliwinski, B. Nass, and J. R. Stevenson. 2003. Assessment of adult </w:t>
      </w:r>
      <w:r w:rsidR="003E0252">
        <w:rPr>
          <w:rFonts w:ascii="Times New Roman" w:hAnsi="Times New Roman"/>
          <w:sz w:val="24"/>
          <w:szCs w:val="24"/>
        </w:rPr>
        <w:t>steelhead</w:t>
      </w:r>
      <w:r>
        <w:rPr>
          <w:rFonts w:ascii="Times New Roman" w:hAnsi="Times New Roman"/>
          <w:sz w:val="24"/>
          <w:szCs w:val="24"/>
        </w:rPr>
        <w:t xml:space="preserve"> migration through the mid-</w:t>
      </w:r>
      <w:r w:rsidR="003E0252">
        <w:rPr>
          <w:rFonts w:ascii="Times New Roman" w:hAnsi="Times New Roman"/>
          <w:sz w:val="24"/>
          <w:szCs w:val="24"/>
        </w:rPr>
        <w:t>Columbia</w:t>
      </w:r>
      <w:r>
        <w:rPr>
          <w:rFonts w:ascii="Times New Roman" w:hAnsi="Times New Roman"/>
          <w:sz w:val="24"/>
          <w:szCs w:val="24"/>
        </w:rPr>
        <w:t xml:space="preserve"> River using radio-</w:t>
      </w:r>
      <w:r w:rsidR="003E0252">
        <w:rPr>
          <w:rFonts w:ascii="Times New Roman" w:hAnsi="Times New Roman"/>
          <w:sz w:val="24"/>
          <w:szCs w:val="24"/>
        </w:rPr>
        <w:t>telemetry</w:t>
      </w:r>
      <w:r>
        <w:rPr>
          <w:rFonts w:ascii="Times New Roman" w:hAnsi="Times New Roman"/>
          <w:sz w:val="24"/>
          <w:szCs w:val="24"/>
        </w:rPr>
        <w:t xml:space="preserve"> techniques, 2001-2003</w:t>
      </w:r>
      <w:r w:rsidR="003E0252">
        <w:rPr>
          <w:rFonts w:ascii="Times New Roman" w:hAnsi="Times New Roman"/>
          <w:sz w:val="24"/>
          <w:szCs w:val="24"/>
        </w:rPr>
        <w:t xml:space="preserve">. </w:t>
      </w:r>
      <w:r w:rsidR="003E0252" w:rsidRPr="003E0252">
        <w:rPr>
          <w:rFonts w:ascii="Times New Roman" w:hAnsi="Times New Roman"/>
          <w:sz w:val="24"/>
          <w:szCs w:val="24"/>
        </w:rPr>
        <w:t>Report for Public Utility District No. 2 of Grant County, Ephrata, Washington, Public Utility District No. 1 of Chelan County, Wenatchee, Washington., and Public Utility District No. 1 of Douglas County, East Wenatchee, Washington.</w:t>
      </w:r>
    </w:p>
    <w:p w14:paraId="48301057" w14:textId="086B550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w:t>
      </w:r>
      <w:r w:rsidR="00706124">
        <w:rPr>
          <w:rFonts w:ascii="Times New Roman" w:hAnsi="Times New Roman"/>
          <w:sz w:val="24"/>
          <w:szCs w:val="24"/>
        </w:rPr>
        <w:t xml:space="preserve">, N. 2018. </w:t>
      </w:r>
      <w:r w:rsidR="00067C63">
        <w:rPr>
          <w:rFonts w:ascii="Times New Roman" w:hAnsi="Times New Roman"/>
          <w:sz w:val="24"/>
          <w:szCs w:val="24"/>
        </w:rPr>
        <w:t xml:space="preserve">Evaluating </w:t>
      </w:r>
      <w:r w:rsidR="00706124">
        <w:rPr>
          <w:rFonts w:ascii="Times New Roman" w:hAnsi="Times New Roman"/>
          <w:sz w:val="24"/>
          <w:szCs w:val="24"/>
        </w:rPr>
        <w:t xml:space="preserve">the migration and spawning behaviors </w:t>
      </w:r>
      <w:r w:rsidR="00067C63">
        <w:rPr>
          <w:rFonts w:ascii="Times New Roman" w:hAnsi="Times New Roman"/>
          <w:sz w:val="24"/>
          <w:szCs w:val="24"/>
        </w:rPr>
        <w:t>of</w:t>
      </w:r>
      <w:r w:rsidR="00706124">
        <w:rPr>
          <w:rFonts w:ascii="Times New Roman" w:hAnsi="Times New Roman"/>
          <w:sz w:val="24"/>
          <w:szCs w:val="24"/>
        </w:rPr>
        <w:t xml:space="preserve"> upper Columbia summer steel</w:t>
      </w:r>
      <w:r w:rsidR="00067C63">
        <w:rPr>
          <w:rFonts w:ascii="Times New Roman" w:hAnsi="Times New Roman"/>
          <w:sz w:val="24"/>
          <w:szCs w:val="24"/>
        </w:rPr>
        <w:t>h</w:t>
      </w:r>
      <w:r w:rsidR="00706124">
        <w:rPr>
          <w:rFonts w:ascii="Times New Roman" w:hAnsi="Times New Roman"/>
          <w:sz w:val="24"/>
          <w:szCs w:val="24"/>
        </w:rPr>
        <w:t>e</w:t>
      </w:r>
      <w:r w:rsidR="00067C63">
        <w:rPr>
          <w:rFonts w:ascii="Times New Roman" w:hAnsi="Times New Roman"/>
          <w:sz w:val="24"/>
          <w:szCs w:val="24"/>
        </w:rPr>
        <w:t>a</w:t>
      </w:r>
      <w:r w:rsidR="00706124">
        <w:rPr>
          <w:rFonts w:ascii="Times New Roman" w:hAnsi="Times New Roman"/>
          <w:sz w:val="24"/>
          <w:szCs w:val="24"/>
        </w:rPr>
        <w:t xml:space="preserve">d using radio </w:t>
      </w:r>
      <w:r w:rsidR="00067C63">
        <w:rPr>
          <w:rFonts w:ascii="Times New Roman" w:hAnsi="Times New Roman"/>
          <w:sz w:val="24"/>
          <w:szCs w:val="24"/>
        </w:rPr>
        <w:t>telemetry</w:t>
      </w:r>
      <w:r w:rsidR="00706124">
        <w:rPr>
          <w:rFonts w:ascii="Times New Roman" w:hAnsi="Times New Roman"/>
          <w:sz w:val="24"/>
          <w:szCs w:val="24"/>
        </w:rPr>
        <w:t xml:space="preserve"> and </w:t>
      </w:r>
      <w:r w:rsidR="00067C63">
        <w:rPr>
          <w:rFonts w:ascii="Times New Roman" w:hAnsi="Times New Roman"/>
          <w:sz w:val="24"/>
          <w:szCs w:val="24"/>
        </w:rPr>
        <w:t>accelerometer biotelemetry</w:t>
      </w:r>
      <w:r w:rsidR="003F6F63">
        <w:rPr>
          <w:rFonts w:ascii="Times New Roman" w:hAnsi="Times New Roman"/>
          <w:sz w:val="24"/>
          <w:szCs w:val="24"/>
        </w:rPr>
        <w:t>.</w:t>
      </w:r>
      <w:r w:rsidR="00F02B5E">
        <w:rPr>
          <w:rFonts w:ascii="Times New Roman" w:hAnsi="Times New Roman"/>
          <w:sz w:val="24"/>
          <w:szCs w:val="24"/>
        </w:rPr>
        <w:t xml:space="preserve"> </w:t>
      </w:r>
      <w:r w:rsidR="00CB3576">
        <w:rPr>
          <w:rFonts w:ascii="Times New Roman" w:hAnsi="Times New Roman"/>
          <w:sz w:val="24"/>
          <w:szCs w:val="24"/>
        </w:rPr>
        <w:t xml:space="preserve">University of Idaho, </w:t>
      </w:r>
      <w:r w:rsidR="00FE30AD">
        <w:rPr>
          <w:rFonts w:ascii="Times New Roman" w:hAnsi="Times New Roman"/>
          <w:sz w:val="24"/>
          <w:szCs w:val="24"/>
        </w:rPr>
        <w:t>Moscow.</w:t>
      </w:r>
    </w:p>
    <w:p w14:paraId="65E7A875" w14:textId="021F6769" w:rsidR="009606D9" w:rsidRDefault="00C779BB"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Haeseker, S. L., J. A. McCann, J. Tuomikoski, and B. Chockley. 2012. Assessing freshwater and marine environmental influences on life-stage specific survival rates of Snake river </w:t>
      </w:r>
      <w:r>
        <w:rPr>
          <w:rFonts w:ascii="Times New Roman" w:hAnsi="Times New Roman"/>
          <w:sz w:val="24"/>
          <w:szCs w:val="24"/>
        </w:rPr>
        <w:lastRenderedPageBreak/>
        <w:t>spring-summer Chinook Salmon and steelhead. Transactions of the American Fisheries Society 141:1221-138</w:t>
      </w:r>
    </w:p>
    <w:p w14:paraId="76EFC43A" w14:textId="1803D3F9"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Ham, K.</w:t>
      </w:r>
      <w:r w:rsidR="00512862">
        <w:rPr>
          <w:rFonts w:ascii="Times New Roman" w:hAnsi="Times New Roman"/>
          <w:sz w:val="24"/>
          <w:szCs w:val="24"/>
        </w:rPr>
        <w:t xml:space="preserve"> </w:t>
      </w:r>
      <w:r>
        <w:rPr>
          <w:rFonts w:ascii="Times New Roman" w:hAnsi="Times New Roman"/>
          <w:sz w:val="24"/>
          <w:szCs w:val="24"/>
        </w:rPr>
        <w:t>D., R.</w:t>
      </w:r>
      <w:r w:rsidR="00512862">
        <w:rPr>
          <w:rFonts w:ascii="Times New Roman" w:hAnsi="Times New Roman"/>
          <w:sz w:val="24"/>
          <w:szCs w:val="24"/>
        </w:rPr>
        <w:t xml:space="preserve"> </w:t>
      </w:r>
      <w:r>
        <w:rPr>
          <w:rFonts w:ascii="Times New Roman" w:hAnsi="Times New Roman"/>
          <w:sz w:val="24"/>
          <w:szCs w:val="24"/>
        </w:rPr>
        <w:t>P. Mueller, and P.</w:t>
      </w:r>
      <w:r w:rsidR="00512862">
        <w:rPr>
          <w:rFonts w:ascii="Times New Roman" w:hAnsi="Times New Roman"/>
          <w:sz w:val="24"/>
          <w:szCs w:val="24"/>
        </w:rPr>
        <w:t xml:space="preserve"> </w:t>
      </w:r>
      <w:r>
        <w:rPr>
          <w:rFonts w:ascii="Times New Roman" w:hAnsi="Times New Roman"/>
          <w:sz w:val="24"/>
          <w:szCs w:val="24"/>
        </w:rPr>
        <w:t>S. Titzler.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Harnish, R. A., A. H. Colotelo, X. Li</w:t>
      </w:r>
      <w:r>
        <w:rPr>
          <w:rFonts w:ascii="Times New Roman" w:hAnsi="Times New Roman"/>
          <w:sz w:val="24"/>
          <w:szCs w:val="24"/>
        </w:rPr>
        <w:t xml:space="preserve">, K. D. Ham, and Z. Deng. 2015. </w:t>
      </w:r>
      <w:r w:rsidRPr="006B1B97">
        <w:rPr>
          <w:rFonts w:ascii="Times New Roman" w:hAnsi="Times New Roman"/>
          <w:sz w:val="24"/>
          <w:szCs w:val="24"/>
        </w:rPr>
        <w:t>Factors affecting route selection and survival of steelhead kelts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188B826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Hess, M.</w:t>
      </w:r>
      <w:r w:rsidR="00512862">
        <w:rPr>
          <w:rFonts w:ascii="Times New Roman" w:hAnsi="Times New Roman"/>
          <w:sz w:val="24"/>
          <w:szCs w:val="24"/>
        </w:rPr>
        <w:t xml:space="preserve"> </w:t>
      </w:r>
      <w:r w:rsidRPr="00D04241">
        <w:rPr>
          <w:rFonts w:ascii="Times New Roman" w:hAnsi="Times New Roman"/>
          <w:sz w:val="24"/>
          <w:szCs w:val="24"/>
        </w:rPr>
        <w:t>A., J.</w:t>
      </w:r>
      <w:r w:rsidR="00512862">
        <w:rPr>
          <w:rFonts w:ascii="Times New Roman" w:hAnsi="Times New Roman"/>
          <w:sz w:val="24"/>
          <w:szCs w:val="24"/>
        </w:rPr>
        <w:t xml:space="preserve"> </w:t>
      </w:r>
      <w:r w:rsidRPr="00D04241">
        <w:rPr>
          <w:rFonts w:ascii="Times New Roman" w:hAnsi="Times New Roman"/>
          <w:sz w:val="24"/>
          <w:szCs w:val="24"/>
        </w:rPr>
        <w:t>E. Hess, A.</w:t>
      </w:r>
      <w:r w:rsidR="00512862">
        <w:rPr>
          <w:rFonts w:ascii="Times New Roman" w:hAnsi="Times New Roman"/>
          <w:sz w:val="24"/>
          <w:szCs w:val="24"/>
        </w:rPr>
        <w:t xml:space="preserve"> </w:t>
      </w:r>
      <w:r w:rsidRPr="00D04241">
        <w:rPr>
          <w:rFonts w:ascii="Times New Roman" w:hAnsi="Times New Roman"/>
          <w:sz w:val="24"/>
          <w:szCs w:val="24"/>
        </w:rPr>
        <w:t>P. Matala, R.A. French, C.</w:t>
      </w:r>
      <w:r w:rsidR="00512862">
        <w:rPr>
          <w:rFonts w:ascii="Times New Roman" w:hAnsi="Times New Roman"/>
          <w:sz w:val="24"/>
          <w:szCs w:val="24"/>
        </w:rPr>
        <w:t xml:space="preserve"> </w:t>
      </w:r>
      <w:r w:rsidRPr="00D04241">
        <w:rPr>
          <w:rFonts w:ascii="Times New Roman" w:hAnsi="Times New Roman"/>
          <w:sz w:val="24"/>
          <w:szCs w:val="24"/>
        </w:rPr>
        <w:t>A. Steele, K.</w:t>
      </w:r>
      <w:r w:rsidR="00512862">
        <w:rPr>
          <w:rFonts w:ascii="Times New Roman" w:hAnsi="Times New Roman"/>
          <w:sz w:val="24"/>
          <w:szCs w:val="24"/>
        </w:rPr>
        <w:t xml:space="preserve"> </w:t>
      </w:r>
      <w:r w:rsidRPr="00D04241">
        <w:rPr>
          <w:rFonts w:ascii="Times New Roman" w:hAnsi="Times New Roman"/>
          <w:sz w:val="24"/>
          <w:szCs w:val="24"/>
        </w:rPr>
        <w:t>C. Lovtang, and S.</w:t>
      </w:r>
      <w:r w:rsidR="00512862">
        <w:rPr>
          <w:rFonts w:ascii="Times New Roman" w:hAnsi="Times New Roman"/>
          <w:sz w:val="24"/>
          <w:szCs w:val="24"/>
        </w:rPr>
        <w:t xml:space="preserve"> </w:t>
      </w:r>
      <w:r w:rsidRPr="00D04241">
        <w:rPr>
          <w:rFonts w:ascii="Times New Roman" w:hAnsi="Times New Roman"/>
          <w:sz w:val="24"/>
          <w:szCs w:val="24"/>
        </w:rPr>
        <w:t>R. Narum. 2016. Migrating adult steelhead utilize a thermal refuge during summer periods with high water temperatures. ICES Journal of Marine Sciences 73:2616-2624</w:t>
      </w:r>
      <w:r w:rsidR="00D675D1">
        <w:rPr>
          <w:rFonts w:ascii="Times New Roman" w:hAnsi="Times New Roman"/>
          <w:sz w:val="24"/>
          <w:szCs w:val="24"/>
        </w:rPr>
        <w:t>.</w:t>
      </w:r>
    </w:p>
    <w:p w14:paraId="0ECEB9FE" w14:textId="7D2DC4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High B., C.</w:t>
      </w:r>
      <w:r w:rsidR="00512862">
        <w:rPr>
          <w:rFonts w:ascii="Times New Roman" w:hAnsi="Times New Roman"/>
          <w:sz w:val="24"/>
          <w:szCs w:val="24"/>
        </w:rPr>
        <w:t xml:space="preserve"> </w:t>
      </w:r>
      <w:r w:rsidRPr="00D04241">
        <w:rPr>
          <w:rFonts w:ascii="Times New Roman" w:hAnsi="Times New Roman"/>
          <w:sz w:val="24"/>
          <w:szCs w:val="24"/>
        </w:rPr>
        <w:t>A. Peery, and D.</w:t>
      </w:r>
      <w:r w:rsidR="00512862">
        <w:rPr>
          <w:rFonts w:ascii="Times New Roman" w:hAnsi="Times New Roman"/>
          <w:sz w:val="24"/>
          <w:szCs w:val="24"/>
        </w:rPr>
        <w:t xml:space="preserve"> </w:t>
      </w:r>
      <w:r w:rsidRPr="00D04241">
        <w:rPr>
          <w:rFonts w:ascii="Times New Roman" w:hAnsi="Times New Roman"/>
          <w:sz w:val="24"/>
          <w:szCs w:val="24"/>
        </w:rPr>
        <w:t xml:space="preserve">H. Bennett. 2006. Temporary staging of Columbia River summer steelhead in </w:t>
      </w:r>
      <w:r w:rsidR="00DB4AD2">
        <w:rPr>
          <w:rFonts w:ascii="Times New Roman" w:hAnsi="Times New Roman"/>
          <w:sz w:val="24"/>
          <w:szCs w:val="24"/>
        </w:rPr>
        <w:t>cool water</w:t>
      </w:r>
      <w:r w:rsidRPr="00D04241">
        <w:rPr>
          <w:rFonts w:ascii="Times New Roman" w:hAnsi="Times New Roman"/>
          <w:sz w:val="24"/>
          <w:szCs w:val="24"/>
        </w:rPr>
        <w:t xml:space="preserve"> areas and its effect on migration rates. Transactions of the American Fisheries Society 135:519 -528.</w:t>
      </w:r>
    </w:p>
    <w:p w14:paraId="2BC1F335" w14:textId="3B7012C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Isaak D.</w:t>
      </w:r>
      <w:r w:rsidR="00512862">
        <w:rPr>
          <w:rFonts w:ascii="Times New Roman" w:hAnsi="Times New Roman"/>
          <w:sz w:val="24"/>
          <w:szCs w:val="24"/>
        </w:rPr>
        <w:t xml:space="preserve"> </w:t>
      </w:r>
      <w:r w:rsidRPr="00D04241">
        <w:rPr>
          <w:rFonts w:ascii="Times New Roman" w:hAnsi="Times New Roman"/>
          <w:sz w:val="24"/>
          <w:szCs w:val="24"/>
        </w:rPr>
        <w:t>J., C.</w:t>
      </w:r>
      <w:r w:rsidR="00512862">
        <w:rPr>
          <w:rFonts w:ascii="Times New Roman" w:hAnsi="Times New Roman"/>
          <w:sz w:val="24"/>
          <w:szCs w:val="24"/>
        </w:rPr>
        <w:t xml:space="preserve"> </w:t>
      </w:r>
      <w:r w:rsidRPr="00D04241">
        <w:rPr>
          <w:rFonts w:ascii="Times New Roman" w:hAnsi="Times New Roman"/>
          <w:sz w:val="24"/>
          <w:szCs w:val="24"/>
        </w:rPr>
        <w:t>H. Luce, D.</w:t>
      </w:r>
      <w:r w:rsidR="00512862">
        <w:rPr>
          <w:rFonts w:ascii="Times New Roman" w:hAnsi="Times New Roman"/>
          <w:sz w:val="24"/>
          <w:szCs w:val="24"/>
        </w:rPr>
        <w:t xml:space="preserve"> </w:t>
      </w:r>
      <w:r w:rsidRPr="00D04241">
        <w:rPr>
          <w:rFonts w:ascii="Times New Roman" w:hAnsi="Times New Roman"/>
          <w:sz w:val="24"/>
          <w:szCs w:val="24"/>
        </w:rPr>
        <w:t>L. Horan, G. Chandler, S. Wollrab, and N.</w:t>
      </w:r>
      <w:r w:rsidR="00512862">
        <w:rPr>
          <w:rFonts w:ascii="Times New Roman" w:hAnsi="Times New Roman"/>
          <w:sz w:val="24"/>
          <w:szCs w:val="24"/>
        </w:rPr>
        <w:t xml:space="preserve"> </w:t>
      </w:r>
      <w:r w:rsidRPr="00D04241">
        <w:rPr>
          <w:rFonts w:ascii="Times New Roman" w:hAnsi="Times New Roman"/>
          <w:sz w:val="24"/>
          <w:szCs w:val="24"/>
        </w:rPr>
        <w:t>E.Nagel.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ISAB (Independent Scientific Advisory Board). 2007. Climate change impacts on Columbia River Basin fish and wildlife, p.136. Northwest Power and Conservation Council, Columbia River Basin Indian Tribes, National Marine Fisheries Service, Portland, Oregon.</w:t>
      </w:r>
    </w:p>
    <w:p w14:paraId="07106845" w14:textId="019D4190" w:rsidR="002C000A" w:rsidRDefault="002C000A"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Keefer, M. L., </w:t>
      </w:r>
      <w:r>
        <w:rPr>
          <w:rFonts w:ascii="Times New Roman" w:hAnsi="Times New Roman"/>
          <w:sz w:val="24"/>
          <w:szCs w:val="24"/>
        </w:rPr>
        <w:t xml:space="preserve">C.C. </w:t>
      </w:r>
      <w:r w:rsidRPr="00D04241">
        <w:rPr>
          <w:rFonts w:ascii="Times New Roman" w:hAnsi="Times New Roman"/>
          <w:sz w:val="24"/>
          <w:szCs w:val="24"/>
        </w:rPr>
        <w:t>Caudill,</w:t>
      </w:r>
      <w:r>
        <w:rPr>
          <w:rFonts w:ascii="Times New Roman" w:hAnsi="Times New Roman"/>
          <w:sz w:val="24"/>
          <w:szCs w:val="24"/>
        </w:rPr>
        <w:t xml:space="preserve"> C.</w:t>
      </w:r>
      <w:r w:rsidR="00512862">
        <w:rPr>
          <w:rFonts w:ascii="Times New Roman" w:hAnsi="Times New Roman"/>
          <w:sz w:val="24"/>
          <w:szCs w:val="24"/>
        </w:rPr>
        <w:t xml:space="preserve"> </w:t>
      </w:r>
      <w:r>
        <w:rPr>
          <w:rFonts w:ascii="Times New Roman" w:hAnsi="Times New Roman"/>
          <w:sz w:val="24"/>
          <w:szCs w:val="24"/>
        </w:rPr>
        <w:t xml:space="preserve">A. </w:t>
      </w:r>
      <w:r w:rsidRPr="00D04241">
        <w:rPr>
          <w:rFonts w:ascii="Times New Roman" w:hAnsi="Times New Roman"/>
          <w:sz w:val="24"/>
          <w:szCs w:val="24"/>
        </w:rPr>
        <w:t>Peery, and</w:t>
      </w:r>
      <w:r w:rsidRPr="002C000A">
        <w:rPr>
          <w:rFonts w:ascii="Times New Roman" w:hAnsi="Times New Roman"/>
          <w:sz w:val="24"/>
          <w:szCs w:val="24"/>
        </w:rPr>
        <w:t xml:space="preserve">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T. </w:t>
      </w:r>
      <w:r w:rsidRPr="00D04241">
        <w:rPr>
          <w:rFonts w:ascii="Times New Roman" w:hAnsi="Times New Roman"/>
          <w:sz w:val="24"/>
          <w:szCs w:val="24"/>
        </w:rPr>
        <w:t>Boggs</w:t>
      </w:r>
      <w:r>
        <w:rPr>
          <w:rFonts w:ascii="Times New Roman" w:hAnsi="Times New Roman"/>
          <w:sz w:val="24"/>
          <w:szCs w:val="24"/>
        </w:rPr>
        <w:t>. 2008a. Non-direct homing behaviors by adult Chinook salmon in a large, multi-stock river system. Journal of Biology 72:27-44.</w:t>
      </w:r>
    </w:p>
    <w:p w14:paraId="4D7DE858" w14:textId="0EED6FA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C.</w:t>
      </w:r>
      <w:r w:rsidR="00512862">
        <w:rPr>
          <w:rFonts w:ascii="Times New Roman" w:hAnsi="Times New Roman"/>
          <w:sz w:val="24"/>
          <w:szCs w:val="24"/>
        </w:rPr>
        <w:t xml:space="preserve"> </w:t>
      </w:r>
      <w:r w:rsidR="00A354B7">
        <w:rPr>
          <w:rFonts w:ascii="Times New Roman" w:hAnsi="Times New Roman"/>
          <w:sz w:val="24"/>
          <w:szCs w:val="24"/>
        </w:rPr>
        <w:t xml:space="preserve">T. </w:t>
      </w:r>
      <w:r w:rsidRPr="00D04241">
        <w:rPr>
          <w:rFonts w:ascii="Times New Roman" w:hAnsi="Times New Roman"/>
          <w:sz w:val="24"/>
          <w:szCs w:val="24"/>
        </w:rPr>
        <w:t>Boggs,</w:t>
      </w:r>
      <w:r w:rsidR="00A354B7">
        <w:rPr>
          <w:rFonts w:ascii="Times New Roman" w:hAnsi="Times New Roman"/>
          <w:sz w:val="24"/>
          <w:szCs w:val="24"/>
        </w:rPr>
        <w:t xml:space="preserve"> C.</w:t>
      </w:r>
      <w:r w:rsidR="00512862">
        <w:rPr>
          <w:rFonts w:ascii="Times New Roman" w:hAnsi="Times New Roman"/>
          <w:sz w:val="24"/>
          <w:szCs w:val="24"/>
        </w:rPr>
        <w:t xml:space="preserve"> </w:t>
      </w:r>
      <w:r w:rsidR="00A354B7">
        <w:rPr>
          <w:rFonts w:ascii="Times New Roman" w:hAnsi="Times New Roman"/>
          <w:sz w:val="24"/>
          <w:szCs w:val="24"/>
        </w:rPr>
        <w:t xml:space="preserve">A. </w:t>
      </w:r>
      <w:r w:rsidRPr="00D04241">
        <w:rPr>
          <w:rFonts w:ascii="Times New Roman" w:hAnsi="Times New Roman"/>
          <w:sz w:val="24"/>
          <w:szCs w:val="24"/>
        </w:rPr>
        <w:t xml:space="preserve">Peery, and </w:t>
      </w:r>
      <w:r w:rsidR="00A354B7">
        <w:rPr>
          <w:rFonts w:ascii="Times New Roman" w:hAnsi="Times New Roman"/>
          <w:sz w:val="24"/>
          <w:szCs w:val="24"/>
        </w:rPr>
        <w:t>C.</w:t>
      </w:r>
      <w:r w:rsidR="00512862">
        <w:rPr>
          <w:rFonts w:ascii="Times New Roman" w:hAnsi="Times New Roman"/>
          <w:sz w:val="24"/>
          <w:szCs w:val="24"/>
        </w:rPr>
        <w:t xml:space="preserve"> </w:t>
      </w:r>
      <w:r w:rsidR="00A354B7">
        <w:rPr>
          <w:rFonts w:ascii="Times New Roman" w:hAnsi="Times New Roman"/>
          <w:sz w:val="24"/>
          <w:szCs w:val="24"/>
        </w:rPr>
        <w:t xml:space="preserve">C. </w:t>
      </w:r>
      <w:r w:rsidRPr="00D04241">
        <w:rPr>
          <w:rFonts w:ascii="Times New Roman" w:hAnsi="Times New Roman"/>
          <w:sz w:val="24"/>
          <w:szCs w:val="24"/>
        </w:rPr>
        <w:t>Caudill</w:t>
      </w:r>
      <w:r w:rsidR="00A354B7">
        <w:rPr>
          <w:rFonts w:ascii="Times New Roman" w:hAnsi="Times New Roman"/>
          <w:sz w:val="24"/>
          <w:szCs w:val="24"/>
        </w:rPr>
        <w:t>. 2008</w:t>
      </w:r>
      <w:r w:rsidR="002C000A">
        <w:rPr>
          <w:rFonts w:ascii="Times New Roman" w:hAnsi="Times New Roman"/>
          <w:sz w:val="24"/>
          <w:szCs w:val="24"/>
        </w:rPr>
        <w:t>b</w:t>
      </w:r>
      <w:r w:rsidRPr="00D04241">
        <w:rPr>
          <w:rFonts w:ascii="Times New Roman" w:hAnsi="Times New Roman"/>
          <w:sz w:val="24"/>
          <w:szCs w:val="24"/>
        </w:rPr>
        <w:t xml:space="preserve">. Overwintering distribution, behavior, and survival of adult summer </w:t>
      </w:r>
      <w:r w:rsidR="00FC5890">
        <w:rPr>
          <w:rFonts w:ascii="Times New Roman" w:hAnsi="Times New Roman"/>
          <w:sz w:val="24"/>
          <w:szCs w:val="24"/>
        </w:rPr>
        <w:t>steelhead</w:t>
      </w:r>
      <w:r w:rsidRPr="00D04241">
        <w:rPr>
          <w:rFonts w:ascii="Times New Roman" w:hAnsi="Times New Roman"/>
          <w:sz w:val="24"/>
          <w:szCs w:val="24"/>
        </w:rPr>
        <w:t>: variability among Columbia River populations. North American Journal of Fisheries Management, 28(1), 81-96.</w:t>
      </w:r>
    </w:p>
    <w:p w14:paraId="3EFB6804" w14:textId="73BCA22F" w:rsidR="002C000A" w:rsidRDefault="002C000A" w:rsidP="002C000A">
      <w:pPr>
        <w:tabs>
          <w:tab w:val="center" w:pos="4680"/>
          <w:tab w:val="right" w:pos="9360"/>
        </w:tabs>
        <w:spacing w:after="0" w:line="480" w:lineRule="auto"/>
        <w:ind w:left="720" w:hanging="720"/>
        <w:contextualSpacing/>
        <w:rPr>
          <w:rFonts w:ascii="Times New Roman" w:hAnsi="Times New Roman"/>
          <w:sz w:val="24"/>
          <w:szCs w:val="24"/>
        </w:rPr>
      </w:pPr>
      <w:r w:rsidRPr="002C000A">
        <w:rPr>
          <w:rFonts w:ascii="Times New Roman" w:hAnsi="Times New Roman"/>
          <w:sz w:val="24"/>
          <w:szCs w:val="24"/>
        </w:rPr>
        <w:t>Keefer M</w:t>
      </w:r>
      <w:r>
        <w:rPr>
          <w:rFonts w:ascii="Times New Roman" w:hAnsi="Times New Roman"/>
          <w:sz w:val="24"/>
          <w:szCs w:val="24"/>
        </w:rPr>
        <w:t>.</w:t>
      </w:r>
      <w:r w:rsidR="00512862">
        <w:rPr>
          <w:rFonts w:ascii="Times New Roman" w:hAnsi="Times New Roman"/>
          <w:sz w:val="24"/>
          <w:szCs w:val="24"/>
        </w:rPr>
        <w:t xml:space="preserve"> </w:t>
      </w:r>
      <w:r w:rsidRPr="002C000A">
        <w:rPr>
          <w:rFonts w:ascii="Times New Roman" w:hAnsi="Times New Roman"/>
          <w:sz w:val="24"/>
          <w:szCs w:val="24"/>
        </w:rPr>
        <w:t>L</w:t>
      </w:r>
      <w:r>
        <w:rPr>
          <w:rFonts w:ascii="Times New Roman" w:hAnsi="Times New Roman"/>
          <w:sz w:val="24"/>
          <w:szCs w:val="24"/>
        </w:rPr>
        <w:t>.</w:t>
      </w:r>
      <w:r w:rsidRPr="002C000A">
        <w:rPr>
          <w:rFonts w:ascii="Times New Roman" w:hAnsi="Times New Roman"/>
          <w:sz w:val="24"/>
          <w:szCs w:val="24"/>
        </w:rPr>
        <w:t xml:space="preserve">, </w:t>
      </w:r>
      <w:r>
        <w:rPr>
          <w:rFonts w:ascii="Times New Roman" w:hAnsi="Times New Roman"/>
          <w:sz w:val="24"/>
          <w:szCs w:val="24"/>
        </w:rPr>
        <w:t>R.</w:t>
      </w:r>
      <w:r w:rsidR="00512862">
        <w:rPr>
          <w:rFonts w:ascii="Times New Roman" w:hAnsi="Times New Roman"/>
          <w:sz w:val="24"/>
          <w:szCs w:val="24"/>
        </w:rPr>
        <w:t xml:space="preserve"> </w:t>
      </w:r>
      <w:r>
        <w:rPr>
          <w:rFonts w:ascii="Times New Roman" w:hAnsi="Times New Roman"/>
          <w:sz w:val="24"/>
          <w:szCs w:val="24"/>
        </w:rPr>
        <w:t xml:space="preserve">H. </w:t>
      </w:r>
      <w:r w:rsidRPr="002C000A">
        <w:rPr>
          <w:rFonts w:ascii="Times New Roman" w:hAnsi="Times New Roman"/>
          <w:sz w:val="24"/>
          <w:szCs w:val="24"/>
        </w:rPr>
        <w:t>Wertheimer</w:t>
      </w:r>
      <w:r>
        <w:rPr>
          <w:rFonts w:ascii="Times New Roman" w:hAnsi="Times New Roman"/>
          <w:sz w:val="24"/>
          <w:szCs w:val="24"/>
        </w:rPr>
        <w:t>,</w:t>
      </w:r>
      <w:r w:rsidRPr="002C000A">
        <w:rPr>
          <w:rFonts w:ascii="Times New Roman" w:hAnsi="Times New Roman"/>
          <w:sz w:val="24"/>
          <w:szCs w:val="24"/>
        </w:rPr>
        <w:t xml:space="preserve"> </w:t>
      </w:r>
      <w:r>
        <w:rPr>
          <w:rFonts w:ascii="Times New Roman" w:hAnsi="Times New Roman"/>
          <w:sz w:val="24"/>
          <w:szCs w:val="24"/>
        </w:rPr>
        <w:t>A.</w:t>
      </w:r>
      <w:r w:rsidR="00512862">
        <w:rPr>
          <w:rFonts w:ascii="Times New Roman" w:hAnsi="Times New Roman"/>
          <w:sz w:val="24"/>
          <w:szCs w:val="24"/>
        </w:rPr>
        <w:t xml:space="preserve"> </w:t>
      </w:r>
      <w:r>
        <w:rPr>
          <w:rFonts w:ascii="Times New Roman" w:hAnsi="Times New Roman"/>
          <w:sz w:val="24"/>
          <w:szCs w:val="24"/>
        </w:rPr>
        <w:t xml:space="preserve">F. </w:t>
      </w:r>
      <w:r w:rsidRPr="002C000A">
        <w:rPr>
          <w:rFonts w:ascii="Times New Roman" w:hAnsi="Times New Roman"/>
          <w:sz w:val="24"/>
          <w:szCs w:val="24"/>
        </w:rPr>
        <w:t xml:space="preserve">Evans,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T. </w:t>
      </w:r>
      <w:r w:rsidRPr="002C000A">
        <w:rPr>
          <w:rFonts w:ascii="Times New Roman" w:hAnsi="Times New Roman"/>
          <w:sz w:val="24"/>
          <w:szCs w:val="24"/>
        </w:rPr>
        <w:t xml:space="preserve">Boggs,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A. </w:t>
      </w:r>
      <w:r w:rsidRPr="002C000A">
        <w:rPr>
          <w:rFonts w:ascii="Times New Roman" w:hAnsi="Times New Roman"/>
          <w:sz w:val="24"/>
          <w:szCs w:val="24"/>
        </w:rPr>
        <w:t>Peery</w:t>
      </w:r>
      <w:r>
        <w:rPr>
          <w:rFonts w:ascii="Times New Roman" w:hAnsi="Times New Roman"/>
          <w:sz w:val="24"/>
          <w:szCs w:val="24"/>
        </w:rPr>
        <w:t xml:space="preserve">. </w:t>
      </w:r>
      <w:r w:rsidRPr="002C000A">
        <w:rPr>
          <w:rFonts w:ascii="Times New Roman" w:hAnsi="Times New Roman"/>
          <w:sz w:val="24"/>
          <w:szCs w:val="24"/>
        </w:rPr>
        <w:t>2008</w:t>
      </w:r>
      <w:r>
        <w:rPr>
          <w:rFonts w:ascii="Times New Roman" w:hAnsi="Times New Roman"/>
          <w:sz w:val="24"/>
          <w:szCs w:val="24"/>
        </w:rPr>
        <w:t xml:space="preserve">c. </w:t>
      </w:r>
      <w:r w:rsidRPr="002C000A">
        <w:rPr>
          <w:rFonts w:ascii="Times New Roman" w:hAnsi="Times New Roman"/>
          <w:sz w:val="24"/>
          <w:szCs w:val="24"/>
        </w:rPr>
        <w:t>Iteroparity in Columbia River summer-run steelhead</w:t>
      </w:r>
      <w:r>
        <w:rPr>
          <w:rFonts w:ascii="Times New Roman" w:hAnsi="Times New Roman"/>
          <w:sz w:val="24"/>
          <w:szCs w:val="24"/>
        </w:rPr>
        <w:t xml:space="preserve"> </w:t>
      </w:r>
      <w:r w:rsidRPr="002C000A">
        <w:rPr>
          <w:rFonts w:ascii="Times New Roman" w:hAnsi="Times New Roman"/>
          <w:sz w:val="24"/>
          <w:szCs w:val="24"/>
        </w:rPr>
        <w:t>(Oncorhynchus mykiss): implications for conservation.</w:t>
      </w:r>
      <w:r>
        <w:rPr>
          <w:rFonts w:ascii="Times New Roman" w:hAnsi="Times New Roman"/>
          <w:sz w:val="24"/>
          <w:szCs w:val="24"/>
        </w:rPr>
        <w:t xml:space="preserve"> Canadian Journal of Fisheries and Aquatic Sciences </w:t>
      </w:r>
      <w:r w:rsidRPr="002C000A">
        <w:rPr>
          <w:rFonts w:ascii="Times New Roman" w:hAnsi="Times New Roman"/>
          <w:sz w:val="24"/>
          <w:szCs w:val="24"/>
        </w:rPr>
        <w:t>65:2592–2605</w:t>
      </w:r>
      <w:r w:rsidR="00D675D1">
        <w:rPr>
          <w:rFonts w:ascii="Times New Roman" w:hAnsi="Times New Roman"/>
          <w:sz w:val="24"/>
          <w:szCs w:val="24"/>
        </w:rPr>
        <w:t>.</w:t>
      </w:r>
    </w:p>
    <w:p w14:paraId="72476224" w14:textId="17132EC5"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Keefer, M.</w:t>
      </w:r>
      <w:r w:rsidR="00512862">
        <w:rPr>
          <w:rFonts w:ascii="Times New Roman" w:hAnsi="Times New Roman"/>
          <w:sz w:val="24"/>
          <w:szCs w:val="24"/>
        </w:rPr>
        <w:t xml:space="preserve"> </w:t>
      </w:r>
      <w:r w:rsidRPr="00D04241">
        <w:rPr>
          <w:rFonts w:ascii="Times New Roman" w:hAnsi="Times New Roman"/>
          <w:sz w:val="24"/>
          <w:szCs w:val="24"/>
        </w:rPr>
        <w:t xml:space="preserve">L., </w:t>
      </w:r>
      <w:r>
        <w:rPr>
          <w:rFonts w:ascii="Times New Roman" w:hAnsi="Times New Roman"/>
          <w:sz w:val="24"/>
          <w:szCs w:val="24"/>
        </w:rPr>
        <w:t>T.</w:t>
      </w:r>
      <w:r w:rsidR="00512862">
        <w:rPr>
          <w:rFonts w:ascii="Times New Roman" w:hAnsi="Times New Roman"/>
          <w:sz w:val="24"/>
          <w:szCs w:val="24"/>
        </w:rPr>
        <w:t xml:space="preserve"> </w:t>
      </w:r>
      <w:r>
        <w:rPr>
          <w:rFonts w:ascii="Times New Roman" w:hAnsi="Times New Roman"/>
          <w:sz w:val="24"/>
          <w:szCs w:val="24"/>
        </w:rPr>
        <w:t xml:space="preserve">S. </w:t>
      </w:r>
      <w:r w:rsidRPr="00D04241">
        <w:rPr>
          <w:rFonts w:ascii="Times New Roman" w:hAnsi="Times New Roman"/>
          <w:sz w:val="24"/>
          <w:szCs w:val="24"/>
        </w:rPr>
        <w:t>Clabough,</w:t>
      </w:r>
      <w:r>
        <w:rPr>
          <w:rFonts w:ascii="Times New Roman" w:hAnsi="Times New Roman"/>
          <w:sz w:val="24"/>
          <w:szCs w:val="24"/>
        </w:rPr>
        <w:t xml:space="preserve"> M.</w:t>
      </w:r>
      <w:r w:rsidR="00512862">
        <w:rPr>
          <w:rFonts w:ascii="Times New Roman" w:hAnsi="Times New Roman"/>
          <w:sz w:val="24"/>
          <w:szCs w:val="24"/>
        </w:rPr>
        <w:t xml:space="preserve"> </w:t>
      </w:r>
      <w:r>
        <w:rPr>
          <w:rFonts w:ascii="Times New Roman" w:hAnsi="Times New Roman"/>
          <w:sz w:val="24"/>
          <w:szCs w:val="24"/>
        </w:rPr>
        <w:t xml:space="preserve">A. </w:t>
      </w:r>
      <w:r w:rsidRPr="00D04241">
        <w:rPr>
          <w:rFonts w:ascii="Times New Roman" w:hAnsi="Times New Roman"/>
          <w:sz w:val="24"/>
          <w:szCs w:val="24"/>
        </w:rPr>
        <w:t>Jepson,</w:t>
      </w:r>
      <w:r>
        <w:rPr>
          <w:rFonts w:ascii="Times New Roman" w:hAnsi="Times New Roman"/>
          <w:sz w:val="24"/>
          <w:szCs w:val="24"/>
        </w:rPr>
        <w:t xml:space="preserve"> E.</w:t>
      </w:r>
      <w:r w:rsidR="00512862">
        <w:rPr>
          <w:rFonts w:ascii="Times New Roman" w:hAnsi="Times New Roman"/>
          <w:sz w:val="24"/>
          <w:szCs w:val="24"/>
        </w:rPr>
        <w:t xml:space="preserve"> </w:t>
      </w:r>
      <w:r>
        <w:rPr>
          <w:rFonts w:ascii="Times New Roman" w:hAnsi="Times New Roman"/>
          <w:sz w:val="24"/>
          <w:szCs w:val="24"/>
        </w:rPr>
        <w:t xml:space="preserve">L. </w:t>
      </w:r>
      <w:r w:rsidRPr="00D04241">
        <w:rPr>
          <w:rFonts w:ascii="Times New Roman" w:hAnsi="Times New Roman"/>
          <w:sz w:val="24"/>
          <w:szCs w:val="24"/>
        </w:rPr>
        <w:t xml:space="preserve">Johnson,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A.</w:t>
      </w:r>
      <w:r w:rsidRPr="00D04241">
        <w:rPr>
          <w:rFonts w:ascii="Times New Roman" w:hAnsi="Times New Roman"/>
          <w:sz w:val="24"/>
          <w:szCs w:val="24"/>
        </w:rPr>
        <w:t xml:space="preserve"> Peery,</w:t>
      </w:r>
      <w:r>
        <w:rPr>
          <w:rFonts w:ascii="Times New Roman" w:hAnsi="Times New Roman"/>
          <w:sz w:val="24"/>
          <w:szCs w:val="24"/>
        </w:rPr>
        <w:t xml:space="preserve"> and C</w:t>
      </w:r>
      <w:r w:rsidR="00512862">
        <w:rPr>
          <w:rFonts w:ascii="Times New Roman" w:hAnsi="Times New Roman"/>
          <w:sz w:val="24"/>
          <w:szCs w:val="24"/>
        </w:rPr>
        <w:t xml:space="preserve"> </w:t>
      </w:r>
      <w:r>
        <w:rPr>
          <w:rFonts w:ascii="Times New Roman" w:hAnsi="Times New Roman"/>
          <w:sz w:val="24"/>
          <w:szCs w:val="24"/>
        </w:rPr>
        <w:t>.C</w:t>
      </w:r>
      <w:r w:rsidRPr="00D04241">
        <w:rPr>
          <w:rFonts w:ascii="Times New Roman" w:hAnsi="Times New Roman"/>
          <w:sz w:val="24"/>
          <w:szCs w:val="24"/>
        </w:rPr>
        <w:t xml:space="preserve"> Caudill 2018.</w:t>
      </w:r>
      <w:r>
        <w:rPr>
          <w:rFonts w:ascii="Times New Roman" w:hAnsi="Times New Roman"/>
          <w:sz w:val="24"/>
          <w:szCs w:val="24"/>
        </w:rPr>
        <w:t xml:space="preserve"> </w:t>
      </w:r>
      <w:r w:rsidRPr="00D04241">
        <w:rPr>
          <w:rFonts w:ascii="Times New Roman" w:hAnsi="Times New Roman"/>
          <w:sz w:val="24"/>
          <w:szCs w:val="24"/>
        </w:rPr>
        <w:tab/>
        <w:t xml:space="preserve">Thermal exposure of adult </w:t>
      </w:r>
      <w:r w:rsidR="00417F8D">
        <w:rPr>
          <w:rFonts w:ascii="Times New Roman" w:hAnsi="Times New Roman"/>
          <w:sz w:val="24"/>
          <w:szCs w:val="24"/>
        </w:rPr>
        <w:t>Chinook Salmon</w:t>
      </w:r>
      <w:r w:rsidRPr="00D04241">
        <w:rPr>
          <w:rFonts w:ascii="Times New Roman" w:hAnsi="Times New Roman"/>
          <w:sz w:val="24"/>
          <w:szCs w:val="24"/>
        </w:rPr>
        <w:t xml:space="preserve"> and steelhead: diverse behavioral strategies in a large and warming river system. PLOS ONE 13(9), e0204274.</w:t>
      </w:r>
    </w:p>
    <w:p w14:paraId="378CE7AE" w14:textId="3BD00D2A"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w:t>
      </w:r>
      <w:r w:rsidR="00512862">
        <w:rPr>
          <w:rFonts w:ascii="Times New Roman" w:hAnsi="Times New Roman"/>
          <w:sz w:val="24"/>
          <w:szCs w:val="24"/>
        </w:rPr>
        <w:t xml:space="preserve"> </w:t>
      </w:r>
      <w:r>
        <w:rPr>
          <w:rFonts w:ascii="Times New Roman" w:hAnsi="Times New Roman"/>
          <w:sz w:val="24"/>
          <w:szCs w:val="24"/>
        </w:rPr>
        <w:t>C.</w:t>
      </w:r>
      <w:r w:rsidRPr="00D04241">
        <w:rPr>
          <w:rFonts w:ascii="Times New Roman" w:hAnsi="Times New Roman"/>
          <w:sz w:val="24"/>
          <w:szCs w:val="24"/>
        </w:rPr>
        <w:t xml:space="preserve"> Bjornn, </w:t>
      </w:r>
      <w:r>
        <w:rPr>
          <w:rFonts w:ascii="Times New Roman" w:hAnsi="Times New Roman"/>
          <w:sz w:val="24"/>
          <w:szCs w:val="24"/>
        </w:rPr>
        <w:t>M.</w:t>
      </w:r>
      <w:r w:rsidR="00512862">
        <w:rPr>
          <w:rFonts w:ascii="Times New Roman" w:hAnsi="Times New Roman"/>
          <w:sz w:val="24"/>
          <w:szCs w:val="24"/>
        </w:rPr>
        <w:t xml:space="preserve"> </w:t>
      </w:r>
      <w:r>
        <w:rPr>
          <w:rFonts w:ascii="Times New Roman" w:hAnsi="Times New Roman"/>
          <w:sz w:val="24"/>
          <w:szCs w:val="24"/>
        </w:rPr>
        <w:t>A.</w:t>
      </w:r>
      <w:r w:rsidRPr="00D04241">
        <w:rPr>
          <w:rFonts w:ascii="Times New Roman" w:hAnsi="Times New Roman"/>
          <w:sz w:val="24"/>
          <w:szCs w:val="24"/>
        </w:rPr>
        <w:t xml:space="preserve"> Jepson, and L.</w:t>
      </w:r>
      <w:r w:rsidR="00512862">
        <w:rPr>
          <w:rFonts w:ascii="Times New Roman" w:hAnsi="Times New Roman"/>
          <w:sz w:val="24"/>
          <w:szCs w:val="24"/>
        </w:rPr>
        <w:t xml:space="preserve"> </w:t>
      </w:r>
      <w:r w:rsidRPr="00D04241">
        <w:rPr>
          <w:rFonts w:ascii="Times New Roman" w:hAnsi="Times New Roman"/>
          <w:sz w:val="24"/>
          <w:szCs w:val="24"/>
        </w:rPr>
        <w:t xml:space="preserve">C. Stuehrenberg. 2004. Hydrosystem, dam, and reservoir passage rates of adult </w:t>
      </w:r>
      <w:r w:rsidR="00417F8D">
        <w:rPr>
          <w:rFonts w:ascii="Times New Roman" w:hAnsi="Times New Roman"/>
          <w:sz w:val="24"/>
          <w:szCs w:val="24"/>
        </w:rPr>
        <w:t>Chinook Salmon</w:t>
      </w:r>
      <w:r w:rsidRPr="00D04241">
        <w:rPr>
          <w:rFonts w:ascii="Times New Roman" w:hAnsi="Times New Roman"/>
          <w:sz w:val="24"/>
          <w:szCs w:val="24"/>
        </w:rPr>
        <w:t xml:space="preserve"> and </w:t>
      </w:r>
      <w:r w:rsidR="00FC5890">
        <w:rPr>
          <w:rFonts w:ascii="Times New Roman" w:hAnsi="Times New Roman"/>
          <w:sz w:val="24"/>
          <w:szCs w:val="24"/>
        </w:rPr>
        <w:t>steelhead</w:t>
      </w:r>
      <w:r w:rsidRPr="00D04241">
        <w:rPr>
          <w:rFonts w:ascii="Times New Roman" w:hAnsi="Times New Roman"/>
          <w:sz w:val="24"/>
          <w:szCs w:val="24"/>
        </w:rPr>
        <w:t xml:space="preserve"> in the Columbia and Snake rivers. Transactions of the American Fisheries Society, 133(6), 1413-1439.</w:t>
      </w:r>
    </w:p>
    <w:p w14:paraId="33A0C791" w14:textId="71DEDE89"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w:t>
      </w:r>
      <w:r w:rsidR="00D97597">
        <w:rPr>
          <w:rFonts w:ascii="Times New Roman" w:hAnsi="Times New Roman"/>
          <w:sz w:val="24"/>
          <w:szCs w:val="24"/>
        </w:rPr>
        <w:t>steelhead</w:t>
      </w:r>
      <w:r w:rsidRPr="00D04241">
        <w:rPr>
          <w:rFonts w:ascii="Times New Roman" w:hAnsi="Times New Roman"/>
          <w:sz w:val="24"/>
          <w:szCs w:val="24"/>
        </w:rPr>
        <w:t xml:space="preserve"> (</w:t>
      </w:r>
      <w:r w:rsidRPr="00921911">
        <w:rPr>
          <w:rFonts w:ascii="Times New Roman" w:hAnsi="Times New Roman"/>
          <w:i/>
          <w:sz w:val="24"/>
          <w:szCs w:val="24"/>
        </w:rPr>
        <w:t>Oncorhynchus mykiss</w:t>
      </w:r>
      <w:r w:rsidRPr="00D04241">
        <w:rPr>
          <w:rFonts w:ascii="Times New Roman" w:hAnsi="Times New Roman"/>
          <w:sz w:val="24"/>
          <w:szCs w:val="24"/>
        </w:rPr>
        <w:t>): variability among sympatric populations. Canadian Journal of Fisheries and Aquatic Sciences, 66(10), 1734-1747.</w:t>
      </w:r>
    </w:p>
    <w:p w14:paraId="26444ACC" w14:textId="67068324" w:rsidR="002C000A" w:rsidRPr="00D04241" w:rsidRDefault="002C000A" w:rsidP="002C000A">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Pr>
          <w:rFonts w:ascii="Times New Roman" w:hAnsi="Times New Roman"/>
          <w:sz w:val="24"/>
          <w:szCs w:val="24"/>
        </w:rPr>
        <w:t>I.</w:t>
      </w:r>
      <w:r w:rsidR="00512862">
        <w:rPr>
          <w:rFonts w:ascii="Times New Roman" w:hAnsi="Times New Roman"/>
          <w:sz w:val="24"/>
          <w:szCs w:val="24"/>
        </w:rPr>
        <w:t xml:space="preserve"> </w:t>
      </w:r>
      <w:r>
        <w:rPr>
          <w:rFonts w:ascii="Times New Roman" w:hAnsi="Times New Roman"/>
          <w:sz w:val="24"/>
          <w:szCs w:val="24"/>
        </w:rPr>
        <w:t xml:space="preserve">M. </w:t>
      </w:r>
      <w:r w:rsidRPr="00D04241">
        <w:rPr>
          <w:rFonts w:ascii="Times New Roman" w:hAnsi="Times New Roman"/>
          <w:sz w:val="24"/>
          <w:szCs w:val="24"/>
        </w:rPr>
        <w:t xml:space="preserve">Royer., </w:t>
      </w:r>
      <w:r>
        <w:rPr>
          <w:rFonts w:ascii="Times New Roman" w:hAnsi="Times New Roman"/>
          <w:sz w:val="24"/>
          <w:szCs w:val="24"/>
        </w:rPr>
        <w:t>G.</w:t>
      </w:r>
      <w:r w:rsidR="00512862">
        <w:rPr>
          <w:rFonts w:ascii="Times New Roman" w:hAnsi="Times New Roman"/>
          <w:sz w:val="24"/>
          <w:szCs w:val="24"/>
        </w:rPr>
        <w:t xml:space="preserve"> </w:t>
      </w:r>
      <w:r>
        <w:rPr>
          <w:rFonts w:ascii="Times New Roman" w:hAnsi="Times New Roman"/>
          <w:sz w:val="24"/>
          <w:szCs w:val="24"/>
        </w:rPr>
        <w:t xml:space="preserve">E. </w:t>
      </w:r>
      <w:r w:rsidRPr="00D04241">
        <w:rPr>
          <w:rFonts w:ascii="Times New Roman" w:hAnsi="Times New Roman"/>
          <w:sz w:val="24"/>
          <w:szCs w:val="24"/>
        </w:rPr>
        <w:t xml:space="preserve">Johnson, and </w:t>
      </w:r>
      <w:r>
        <w:rPr>
          <w:rFonts w:ascii="Times New Roman" w:hAnsi="Times New Roman"/>
          <w:sz w:val="24"/>
          <w:szCs w:val="24"/>
        </w:rPr>
        <w:t>S.</w:t>
      </w:r>
      <w:r w:rsidR="00512862">
        <w:rPr>
          <w:rFonts w:ascii="Times New Roman" w:hAnsi="Times New Roman"/>
          <w:sz w:val="24"/>
          <w:szCs w:val="24"/>
        </w:rPr>
        <w:t xml:space="preserve"> </w:t>
      </w:r>
      <w:r>
        <w:rPr>
          <w:rFonts w:ascii="Times New Roman" w:hAnsi="Times New Roman"/>
          <w:sz w:val="24"/>
          <w:szCs w:val="24"/>
        </w:rPr>
        <w:t xml:space="preserve">C. </w:t>
      </w:r>
      <w:r w:rsidRPr="00D04241">
        <w:rPr>
          <w:rFonts w:ascii="Times New Roman" w:hAnsi="Times New Roman"/>
          <w:sz w:val="24"/>
          <w:szCs w:val="24"/>
        </w:rPr>
        <w:t>Tackley</w:t>
      </w:r>
      <w:r>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Pr>
          <w:rFonts w:ascii="Times New Roman" w:hAnsi="Times New Roman"/>
          <w:sz w:val="24"/>
          <w:szCs w:val="24"/>
        </w:rPr>
        <w:t>J</w:t>
      </w:r>
      <w:r w:rsidRPr="00D04241">
        <w:rPr>
          <w:rFonts w:ascii="Times New Roman" w:hAnsi="Times New Roman"/>
          <w:sz w:val="24"/>
          <w:szCs w:val="24"/>
        </w:rPr>
        <w:t xml:space="preserve">ournal of </w:t>
      </w:r>
      <w:r>
        <w:rPr>
          <w:rFonts w:ascii="Times New Roman" w:hAnsi="Times New Roman"/>
          <w:sz w:val="24"/>
          <w:szCs w:val="24"/>
        </w:rPr>
        <w:t>F</w:t>
      </w:r>
      <w:r w:rsidRPr="00D04241">
        <w:rPr>
          <w:rFonts w:ascii="Times New Roman" w:hAnsi="Times New Roman"/>
          <w:sz w:val="24"/>
          <w:szCs w:val="24"/>
        </w:rPr>
        <w:t xml:space="preserve">isheries </w:t>
      </w:r>
      <w:r>
        <w:rPr>
          <w:rFonts w:ascii="Times New Roman" w:hAnsi="Times New Roman"/>
          <w:sz w:val="24"/>
          <w:szCs w:val="24"/>
        </w:rPr>
        <w:t>M</w:t>
      </w:r>
      <w:r w:rsidRPr="00D04241">
        <w:rPr>
          <w:rFonts w:ascii="Times New Roman" w:hAnsi="Times New Roman"/>
          <w:sz w:val="24"/>
          <w:szCs w:val="24"/>
        </w:rPr>
        <w:t>anagement, 33(5), 1013-1023.</w:t>
      </w:r>
    </w:p>
    <w:p w14:paraId="4CCFC822" w14:textId="2B9A6B63"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Mann, R.</w:t>
      </w:r>
      <w:r w:rsidR="00512862">
        <w:rPr>
          <w:rFonts w:ascii="Times New Roman" w:hAnsi="Times New Roman"/>
          <w:sz w:val="24"/>
          <w:szCs w:val="24"/>
        </w:rPr>
        <w:t xml:space="preserve"> </w:t>
      </w:r>
      <w:r w:rsidRPr="00D04241">
        <w:rPr>
          <w:rFonts w:ascii="Times New Roman" w:hAnsi="Times New Roman"/>
          <w:sz w:val="24"/>
          <w:szCs w:val="24"/>
        </w:rPr>
        <w:t>D., C.</w:t>
      </w:r>
      <w:r w:rsidR="00512862">
        <w:rPr>
          <w:rFonts w:ascii="Times New Roman" w:hAnsi="Times New Roman"/>
          <w:sz w:val="24"/>
          <w:szCs w:val="24"/>
        </w:rPr>
        <w:t xml:space="preserve"> </w:t>
      </w:r>
      <w:r w:rsidRPr="00D04241">
        <w:rPr>
          <w:rFonts w:ascii="Times New Roman" w:hAnsi="Times New Roman"/>
          <w:sz w:val="24"/>
          <w:szCs w:val="24"/>
        </w:rPr>
        <w:t>A. Peery, A.</w:t>
      </w:r>
      <w:r w:rsidR="00512862">
        <w:rPr>
          <w:rFonts w:ascii="Times New Roman" w:hAnsi="Times New Roman"/>
          <w:sz w:val="24"/>
          <w:szCs w:val="24"/>
        </w:rPr>
        <w:t xml:space="preserve"> </w:t>
      </w:r>
      <w:r w:rsidRPr="00D04241">
        <w:rPr>
          <w:rFonts w:ascii="Times New Roman" w:hAnsi="Times New Roman"/>
          <w:sz w:val="24"/>
          <w:szCs w:val="24"/>
        </w:rPr>
        <w:t>M. Pinson, C.</w:t>
      </w:r>
      <w:r w:rsidR="00512862">
        <w:rPr>
          <w:rFonts w:ascii="Times New Roman" w:hAnsi="Times New Roman"/>
          <w:sz w:val="24"/>
          <w:szCs w:val="24"/>
        </w:rPr>
        <w:t xml:space="preserve"> </w:t>
      </w:r>
      <w:r w:rsidRPr="00D04241">
        <w:rPr>
          <w:rFonts w:ascii="Times New Roman" w:hAnsi="Times New Roman"/>
          <w:sz w:val="24"/>
          <w:szCs w:val="24"/>
        </w:rPr>
        <w:t>R. Anderson. 2009. Energy use, migration times, and</w:t>
      </w:r>
    </w:p>
    <w:p w14:paraId="5A3DAF3F" w14:textId="09A39AB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spawning success of adult spring–summer </w:t>
      </w:r>
      <w:r w:rsidR="00417F8D">
        <w:rPr>
          <w:rFonts w:ascii="Times New Roman" w:hAnsi="Times New Roman"/>
          <w:sz w:val="24"/>
          <w:szCs w:val="24"/>
        </w:rPr>
        <w:t>Chinook Salmon</w:t>
      </w:r>
      <w:r w:rsidRPr="00D04241">
        <w:rPr>
          <w:rFonts w:ascii="Times New Roman" w:hAnsi="Times New Roman"/>
          <w:sz w:val="24"/>
          <w:szCs w:val="24"/>
        </w:rPr>
        <w:t xml:space="preserve">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1072D020"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w:t>
      </w:r>
      <w:r w:rsidR="00512862">
        <w:rPr>
          <w:rFonts w:ascii="Times New Roman" w:hAnsi="Times New Roman"/>
          <w:sz w:val="24"/>
          <w:szCs w:val="24"/>
        </w:rPr>
        <w:t xml:space="preserve"> </w:t>
      </w:r>
      <w:r w:rsidRPr="00D04241">
        <w:rPr>
          <w:rFonts w:ascii="Times New Roman" w:hAnsi="Times New Roman"/>
          <w:sz w:val="24"/>
          <w:szCs w:val="24"/>
        </w:rPr>
        <w:t>D., and C.</w:t>
      </w:r>
      <w:r w:rsidR="00512862">
        <w:rPr>
          <w:rFonts w:ascii="Times New Roman" w:hAnsi="Times New Roman"/>
          <w:sz w:val="24"/>
          <w:szCs w:val="24"/>
        </w:rPr>
        <w:t xml:space="preserve"> </w:t>
      </w:r>
      <w:r w:rsidRPr="00D04241">
        <w:rPr>
          <w:rFonts w:ascii="Times New Roman" w:hAnsi="Times New Roman"/>
          <w:sz w:val="24"/>
          <w:szCs w:val="24"/>
        </w:rPr>
        <w:t xml:space="preserve">G. Snow. 2018. Population-specific migration patterns of wild adult summer-run </w:t>
      </w:r>
      <w:r w:rsidR="00417F8D">
        <w:rPr>
          <w:rFonts w:ascii="Times New Roman" w:hAnsi="Times New Roman"/>
          <w:sz w:val="24"/>
          <w:szCs w:val="24"/>
        </w:rPr>
        <w:t>Chinook Salmon</w:t>
      </w:r>
      <w:r w:rsidRPr="00D04241">
        <w:rPr>
          <w:rFonts w:ascii="Times New Roman" w:hAnsi="Times New Roman"/>
          <w:sz w:val="24"/>
          <w:szCs w:val="24"/>
        </w:rPr>
        <w:t xml:space="preserve"> passing Wells Dam, Washington. North American Journal of Fisheries Management 38:377-392.</w:t>
      </w:r>
    </w:p>
    <w:p w14:paraId="074221B8" w14:textId="7968B88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w:t>
      </w:r>
      <w:r w:rsidR="00512862">
        <w:rPr>
          <w:rFonts w:ascii="Times New Roman" w:hAnsi="Times New Roman"/>
          <w:sz w:val="24"/>
          <w:szCs w:val="24"/>
        </w:rPr>
        <w:t xml:space="preserve"> </w:t>
      </w:r>
      <w:r w:rsidR="00B9474F">
        <w:rPr>
          <w:rFonts w:ascii="Times New Roman" w:hAnsi="Times New Roman"/>
          <w:sz w:val="24"/>
          <w:szCs w:val="24"/>
        </w:rPr>
        <w:t>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0DE18AA8" w:rsidR="00847BD2" w:rsidRDefault="00512862"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PSMFC </w:t>
      </w:r>
      <w:r w:rsidR="00847BD2" w:rsidRPr="00D04241">
        <w:rPr>
          <w:rFonts w:ascii="Times New Roman" w:hAnsi="Times New Roman"/>
          <w:sz w:val="24"/>
          <w:szCs w:val="24"/>
        </w:rPr>
        <w:t>(Pacific States Marine Fisheries Commission). 2015. PTAGIS (Columbia River Basin PIT Tag Information System) [online database]. PSMFC, Portland, Oregon. Available: www.ptagis.org. (February 2019).</w:t>
      </w:r>
    </w:p>
    <w:p w14:paraId="71319953" w14:textId="005B18AC" w:rsidR="001131E6" w:rsidRDefault="00685FBC"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lastRenderedPageBreak/>
        <w:t>Pope, A.</w:t>
      </w:r>
      <w:r w:rsidR="00512862">
        <w:rPr>
          <w:rFonts w:ascii="Times New Roman" w:hAnsi="Times New Roman"/>
          <w:sz w:val="24"/>
          <w:szCs w:val="24"/>
        </w:rPr>
        <w:t xml:space="preserve"> </w:t>
      </w:r>
      <w:r>
        <w:rPr>
          <w:rFonts w:ascii="Times New Roman" w:hAnsi="Times New Roman"/>
          <w:sz w:val="24"/>
          <w:szCs w:val="24"/>
        </w:rPr>
        <w:t>C., J.</w:t>
      </w:r>
      <w:r w:rsidR="00512862">
        <w:rPr>
          <w:rFonts w:ascii="Times New Roman" w:hAnsi="Times New Roman"/>
          <w:sz w:val="24"/>
          <w:szCs w:val="24"/>
        </w:rPr>
        <w:t xml:space="preserve"> </w:t>
      </w:r>
      <w:r>
        <w:rPr>
          <w:rFonts w:ascii="Times New Roman" w:hAnsi="Times New Roman"/>
          <w:sz w:val="24"/>
          <w:szCs w:val="24"/>
        </w:rPr>
        <w:t>R. Skalski, T. Lockhart, and R.</w:t>
      </w:r>
      <w:r w:rsidR="00512862">
        <w:rPr>
          <w:rFonts w:ascii="Times New Roman" w:hAnsi="Times New Roman"/>
          <w:sz w:val="24"/>
          <w:szCs w:val="24"/>
        </w:rPr>
        <w:t xml:space="preserve"> </w:t>
      </w:r>
      <w:r>
        <w:rPr>
          <w:rFonts w:ascii="Times New Roman" w:hAnsi="Times New Roman"/>
          <w:sz w:val="24"/>
          <w:szCs w:val="24"/>
        </w:rPr>
        <w:t>A. Buchanan. 2016. Generation</w:t>
      </w:r>
      <w:r w:rsidR="00D35755">
        <w:rPr>
          <w:rFonts w:ascii="Times New Roman" w:hAnsi="Times New Roman"/>
          <w:sz w:val="24"/>
          <w:szCs w:val="24"/>
        </w:rPr>
        <w:t xml:space="preserve"> </w:t>
      </w:r>
      <w:r>
        <w:rPr>
          <w:rFonts w:ascii="Times New Roman" w:hAnsi="Times New Roman"/>
          <w:sz w:val="24"/>
          <w:szCs w:val="24"/>
        </w:rPr>
        <w:t xml:space="preserve">of multistate release-recapture </w:t>
      </w:r>
      <w:r w:rsidR="00D35755">
        <w:rPr>
          <w:rFonts w:ascii="Times New Roman" w:hAnsi="Times New Roman"/>
          <w:sz w:val="24"/>
          <w:szCs w:val="24"/>
        </w:rPr>
        <w:t>models</w:t>
      </w:r>
      <w:r>
        <w:rPr>
          <w:rFonts w:ascii="Times New Roman" w:hAnsi="Times New Roman"/>
          <w:sz w:val="24"/>
          <w:szCs w:val="24"/>
        </w:rPr>
        <w:t xml:space="preserve"> using a graphic user interface</w:t>
      </w:r>
      <w:r w:rsidR="00D35755">
        <w:rPr>
          <w:rFonts w:ascii="Times New Roman" w:hAnsi="Times New Roman"/>
          <w:sz w:val="24"/>
          <w:szCs w:val="24"/>
        </w:rPr>
        <w:t xml:space="preserve">. Animal Biotelemetry </w:t>
      </w:r>
      <w:r w:rsidR="00F96BA1">
        <w:rPr>
          <w:rFonts w:ascii="Times New Roman" w:hAnsi="Times New Roman"/>
          <w:sz w:val="24"/>
          <w:szCs w:val="24"/>
        </w:rPr>
        <w:t>4:23</w:t>
      </w:r>
    </w:p>
    <w:p w14:paraId="3D7133B4" w14:textId="440715B0" w:rsidR="00BB7E41" w:rsidRPr="00D04241" w:rsidRDefault="00BB7E41"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Plummer, M. 2019. </w:t>
      </w:r>
      <w:r w:rsidR="00512862">
        <w:rPr>
          <w:rFonts w:ascii="Times New Roman" w:hAnsi="Times New Roman"/>
          <w:sz w:val="24"/>
          <w:szCs w:val="24"/>
        </w:rPr>
        <w:t>R</w:t>
      </w:r>
      <w:r w:rsidR="007F279A" w:rsidRPr="007F279A">
        <w:rPr>
          <w:rFonts w:ascii="Times New Roman" w:hAnsi="Times New Roman"/>
          <w:sz w:val="24"/>
          <w:szCs w:val="24"/>
        </w:rPr>
        <w:t>jags: Bayesian Graphical Models using MCMC</w:t>
      </w:r>
      <w:r w:rsidR="007F279A">
        <w:rPr>
          <w:rFonts w:ascii="Times New Roman" w:hAnsi="Times New Roman"/>
          <w:sz w:val="24"/>
          <w:szCs w:val="24"/>
        </w:rPr>
        <w:t xml:space="preserve">. </w:t>
      </w:r>
      <w:r w:rsidR="00586E11">
        <w:rPr>
          <w:rFonts w:ascii="Times New Roman" w:hAnsi="Times New Roman"/>
          <w:sz w:val="24"/>
          <w:szCs w:val="24"/>
        </w:rPr>
        <w:t xml:space="preserve">Available from </w:t>
      </w:r>
      <w:hyperlink r:id="rId24" w:history="1">
        <w:r w:rsidR="00586E11" w:rsidRPr="000A54E9">
          <w:rPr>
            <w:rStyle w:val="Hyperlink"/>
            <w:rFonts w:ascii="Times New Roman" w:hAnsi="Times New Roman"/>
            <w:sz w:val="24"/>
            <w:szCs w:val="24"/>
          </w:rPr>
          <w:t>https://CRAN.R-project.org/package=rjags</w:t>
        </w:r>
      </w:hyperlink>
      <w:r w:rsidR="00586E11">
        <w:rPr>
          <w:rFonts w:ascii="Times New Roman" w:hAnsi="Times New Roman"/>
          <w:sz w:val="24"/>
          <w:szCs w:val="24"/>
        </w:rPr>
        <w:t xml:space="preserve"> (accessed August 2020).</w:t>
      </w:r>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3FC6E17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 Core Team. 201</w:t>
      </w:r>
      <w:r w:rsidR="00CC5A14">
        <w:rPr>
          <w:rFonts w:ascii="Times New Roman" w:hAnsi="Times New Roman"/>
          <w:sz w:val="24"/>
          <w:szCs w:val="24"/>
        </w:rPr>
        <w:t>9</w:t>
      </w:r>
      <w:r w:rsidRPr="00D04241">
        <w:rPr>
          <w:rFonts w:ascii="Times New Roman" w:hAnsi="Times New Roman"/>
          <w:sz w:val="24"/>
          <w:szCs w:val="24"/>
        </w:rPr>
        <w:t>. R: A Language and Environment for Statistical Computing. R Foundation for Statistical Computing. Vienna, Austria. Available fr</w:t>
      </w:r>
      <w:r w:rsidRPr="00DF463F">
        <w:rPr>
          <w:rFonts w:ascii="Times New Roman" w:hAnsi="Times New Roman"/>
          <w:sz w:val="24"/>
          <w:szCs w:val="24"/>
        </w:rPr>
        <w:t xml:space="preserve">om </w:t>
      </w:r>
      <w:hyperlink r:id="rId25" w:history="1">
        <w:r w:rsidRPr="003D542E">
          <w:rPr>
            <w:rFonts w:ascii="Times New Roman" w:hAnsi="Times New Roman"/>
            <w:sz w:val="24"/>
            <w:szCs w:val="24"/>
          </w:rPr>
          <w:t>http://www.R-project.org</w:t>
        </w:r>
      </w:hyperlink>
      <w:r w:rsidRPr="00DF463F">
        <w:rPr>
          <w:rFonts w:ascii="Times New Roman" w:hAnsi="Times New Roman"/>
          <w:sz w:val="24"/>
          <w:szCs w:val="24"/>
        </w:rPr>
        <w:t xml:space="preserve"> </w:t>
      </w:r>
      <w:r w:rsidRPr="00D04241">
        <w:rPr>
          <w:rFonts w:ascii="Times New Roman" w:hAnsi="Times New Roman"/>
          <w:sz w:val="24"/>
          <w:szCs w:val="24"/>
        </w:rPr>
        <w:t>(accessed September 2019).</w:t>
      </w:r>
    </w:p>
    <w:p w14:paraId="70E3526E" w14:textId="6F1A80E8"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Richins, S.</w:t>
      </w:r>
      <w:r w:rsidR="00512862">
        <w:rPr>
          <w:rFonts w:ascii="Times New Roman" w:hAnsi="Times New Roman"/>
          <w:sz w:val="24"/>
          <w:szCs w:val="24"/>
        </w:rPr>
        <w:t xml:space="preserve"> </w:t>
      </w:r>
      <w:r w:rsidRPr="00D04241">
        <w:rPr>
          <w:rFonts w:ascii="Times New Roman" w:hAnsi="Times New Roman"/>
          <w:sz w:val="24"/>
          <w:szCs w:val="24"/>
        </w:rPr>
        <w:t>M. and J.</w:t>
      </w:r>
      <w:r w:rsidR="00512862">
        <w:rPr>
          <w:rFonts w:ascii="Times New Roman" w:hAnsi="Times New Roman"/>
          <w:sz w:val="24"/>
          <w:szCs w:val="24"/>
        </w:rPr>
        <w:t xml:space="preserve"> </w:t>
      </w:r>
      <w:r w:rsidRPr="00D04241">
        <w:rPr>
          <w:rFonts w:ascii="Times New Roman" w:hAnsi="Times New Roman"/>
          <w:sz w:val="24"/>
          <w:szCs w:val="24"/>
        </w:rPr>
        <w:t>R. Skalski. 2018. Steelhead overshoot and fallback rates in the Columbia-Snake River basin and the influence of hatchery and hydrosystem operations. North American Journal of Fish Management 38:1122-1137</w:t>
      </w:r>
      <w:r w:rsidR="00D675D1">
        <w:rPr>
          <w:rFonts w:ascii="Times New Roman" w:hAnsi="Times New Roman"/>
          <w:sz w:val="24"/>
          <w:szCs w:val="24"/>
        </w:rPr>
        <w:t>.</w:t>
      </w:r>
    </w:p>
    <w:p w14:paraId="5BDE2831" w14:textId="0875BFBE"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S.</w:t>
      </w:r>
      <w:r w:rsidR="00512862">
        <w:rPr>
          <w:rFonts w:ascii="Times New Roman" w:hAnsi="Times New Roman"/>
          <w:sz w:val="24"/>
          <w:szCs w:val="24"/>
        </w:rPr>
        <w:t xml:space="preserve"> </w:t>
      </w:r>
      <w:r w:rsidR="00A354B7">
        <w:rPr>
          <w:rFonts w:ascii="Times New Roman" w:hAnsi="Times New Roman"/>
          <w:sz w:val="24"/>
          <w:szCs w:val="24"/>
        </w:rPr>
        <w:t xml:space="preserve">A. </w:t>
      </w:r>
      <w:r w:rsidRPr="00D04241">
        <w:rPr>
          <w:rFonts w:ascii="Times New Roman" w:hAnsi="Times New Roman"/>
          <w:sz w:val="24"/>
          <w:szCs w:val="24"/>
        </w:rPr>
        <w:t>Kolmes</w:t>
      </w:r>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coho, and chum salmon, and </w:t>
      </w:r>
      <w:r w:rsidR="00FC5890">
        <w:rPr>
          <w:rFonts w:ascii="Times New Roman" w:hAnsi="Times New Roman"/>
          <w:sz w:val="24"/>
          <w:szCs w:val="24"/>
        </w:rPr>
        <w:t>steelhead</w:t>
      </w:r>
      <w:r w:rsidRPr="00D04241">
        <w:rPr>
          <w:rFonts w:ascii="Times New Roman" w:hAnsi="Times New Roman"/>
          <w:sz w:val="24"/>
          <w:szCs w:val="24"/>
        </w:rPr>
        <w:t xml:space="preserve"> trout in the Pacific Northwest. Reviews in Fisheries Science, 13(1), 23-49.</w:t>
      </w:r>
    </w:p>
    <w:p w14:paraId="3FBA0EBE" w14:textId="2738FBC2" w:rsidR="003E0252" w:rsidRDefault="003E0252" w:rsidP="00F95A47">
      <w:pPr>
        <w:tabs>
          <w:tab w:val="center" w:pos="4680"/>
          <w:tab w:val="right" w:pos="9360"/>
        </w:tabs>
        <w:spacing w:after="0" w:line="480" w:lineRule="auto"/>
        <w:ind w:left="720" w:hanging="720"/>
        <w:contextualSpacing/>
        <w:rPr>
          <w:rFonts w:ascii="Times New Roman" w:hAnsi="Times New Roman"/>
          <w:sz w:val="24"/>
          <w:szCs w:val="24"/>
        </w:rPr>
      </w:pPr>
      <w:r w:rsidRPr="003E0252">
        <w:rPr>
          <w:rFonts w:ascii="Times New Roman" w:hAnsi="Times New Roman"/>
          <w:sz w:val="24"/>
          <w:szCs w:val="24"/>
        </w:rPr>
        <w:t>Tenney, J., D. Warf, and N. Tancreto. 2017. Columbia Basin PIT Tag Information</w:t>
      </w:r>
      <w:r w:rsidR="00F95A47">
        <w:rPr>
          <w:rFonts w:ascii="Times New Roman" w:hAnsi="Times New Roman"/>
          <w:sz w:val="24"/>
          <w:szCs w:val="24"/>
        </w:rPr>
        <w:t xml:space="preserve"> </w:t>
      </w:r>
      <w:r w:rsidRPr="003E0252">
        <w:rPr>
          <w:rFonts w:ascii="Times New Roman" w:hAnsi="Times New Roman"/>
          <w:sz w:val="24"/>
          <w:szCs w:val="24"/>
        </w:rPr>
        <w:t xml:space="preserve">System, 2016 annual report. Report to Bonneville Power </w:t>
      </w:r>
      <w:r w:rsidR="00F95A47" w:rsidRPr="003E0252">
        <w:rPr>
          <w:rFonts w:ascii="Times New Roman" w:hAnsi="Times New Roman"/>
          <w:sz w:val="24"/>
          <w:szCs w:val="24"/>
        </w:rPr>
        <w:t>Administration</w:t>
      </w:r>
      <w:r w:rsidRPr="003E0252">
        <w:rPr>
          <w:rFonts w:ascii="Times New Roman" w:hAnsi="Times New Roman"/>
          <w:sz w:val="24"/>
          <w:szCs w:val="24"/>
        </w:rPr>
        <w:t>, project</w:t>
      </w:r>
      <w:r w:rsidR="00F95A47">
        <w:rPr>
          <w:rFonts w:ascii="Times New Roman" w:hAnsi="Times New Roman"/>
          <w:sz w:val="24"/>
          <w:szCs w:val="24"/>
        </w:rPr>
        <w:t xml:space="preserve"> </w:t>
      </w:r>
      <w:r w:rsidRPr="003E0252">
        <w:rPr>
          <w:rFonts w:ascii="Times New Roman" w:hAnsi="Times New Roman"/>
          <w:sz w:val="24"/>
          <w:szCs w:val="24"/>
        </w:rPr>
        <w:t>1990-080-00. Pacific States Marine Fish Commission, Portland, Oregon.</w:t>
      </w:r>
    </w:p>
    <w:p w14:paraId="0AE23198" w14:textId="65AA4294" w:rsidR="004A70EB" w:rsidRDefault="00DC1CFE" w:rsidP="00847BD2">
      <w:pPr>
        <w:tabs>
          <w:tab w:val="center" w:pos="4680"/>
          <w:tab w:val="right" w:pos="9360"/>
        </w:tabs>
        <w:spacing w:after="0" w:line="480" w:lineRule="auto"/>
        <w:ind w:left="720" w:hanging="720"/>
        <w:contextualSpacing/>
        <w:rPr>
          <w:rFonts w:ascii="Times New Roman" w:hAnsi="Times New Roman"/>
          <w:sz w:val="24"/>
          <w:szCs w:val="24"/>
        </w:rPr>
      </w:pPr>
      <w:r w:rsidRPr="000B2045">
        <w:rPr>
          <w:rFonts w:ascii="Times New Roman" w:hAnsi="Times New Roman"/>
          <w:sz w:val="24"/>
          <w:szCs w:val="24"/>
        </w:rPr>
        <w:t>UC</w:t>
      </w:r>
      <w:r w:rsidR="00854C6A">
        <w:rPr>
          <w:rFonts w:ascii="Times New Roman" w:hAnsi="Times New Roman"/>
          <w:sz w:val="24"/>
          <w:szCs w:val="24"/>
        </w:rPr>
        <w:t>SRB</w:t>
      </w:r>
      <w:r w:rsidRPr="000B2045">
        <w:rPr>
          <w:rFonts w:ascii="Times New Roman" w:hAnsi="Times New Roman"/>
          <w:sz w:val="24"/>
          <w:szCs w:val="24"/>
        </w:rPr>
        <w:t xml:space="preserve"> </w:t>
      </w:r>
      <w:r w:rsidR="00512862">
        <w:rPr>
          <w:rFonts w:ascii="Times New Roman" w:hAnsi="Times New Roman"/>
          <w:sz w:val="24"/>
          <w:szCs w:val="24"/>
        </w:rPr>
        <w:t xml:space="preserve">(Upper Columbia Salmon Recovery Board) </w:t>
      </w:r>
      <w:r w:rsidRPr="000B2045">
        <w:rPr>
          <w:rFonts w:ascii="Times New Roman" w:hAnsi="Times New Roman"/>
          <w:sz w:val="24"/>
          <w:szCs w:val="24"/>
        </w:rPr>
        <w:t>2018. Upper Columbia Integrated Recovery Hydropower Background Summary. Upper Columbia Salmon Recovery Board, Wenatchee, WA</w:t>
      </w:r>
      <w:r w:rsidR="000B2045">
        <w:rPr>
          <w:rFonts w:ascii="Times New Roman" w:hAnsi="Times New Roman"/>
          <w:sz w:val="24"/>
          <w:szCs w:val="24"/>
        </w:rPr>
        <w:t>. Available from:</w:t>
      </w:r>
      <w:r w:rsidR="000B2045" w:rsidRPr="00752521">
        <w:rPr>
          <w:rFonts w:ascii="Times New Roman" w:hAnsi="Times New Roman"/>
          <w:sz w:val="24"/>
          <w:szCs w:val="24"/>
        </w:rPr>
        <w:t xml:space="preserve"> https</w:t>
      </w:r>
      <w:r w:rsidR="00752521" w:rsidRPr="00752521">
        <w:rPr>
          <w:rFonts w:ascii="Times New Roman" w:hAnsi="Times New Roman"/>
          <w:sz w:val="24"/>
          <w:szCs w:val="24"/>
        </w:rPr>
        <w:t>://www.ucsrb.org/mdocuments-library/reports/</w:t>
      </w:r>
      <w:r w:rsidRPr="000B2045">
        <w:rPr>
          <w:rFonts w:ascii="Times New Roman" w:hAnsi="Times New Roman"/>
          <w:sz w:val="24"/>
          <w:szCs w:val="24"/>
        </w:rPr>
        <w:t>.</w:t>
      </w:r>
    </w:p>
    <w:p w14:paraId="74B8BEBB" w14:textId="74929F1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Wade, A., T. J. Beechie, E. Fleishman, H. Wu, N.</w:t>
      </w:r>
      <w:r w:rsidR="00512862">
        <w:rPr>
          <w:rFonts w:ascii="Times New Roman" w:hAnsi="Times New Roman"/>
          <w:sz w:val="24"/>
          <w:szCs w:val="24"/>
        </w:rPr>
        <w:t xml:space="preserve"> </w:t>
      </w:r>
      <w:r w:rsidRPr="00D04241">
        <w:rPr>
          <w:rFonts w:ascii="Times New Roman" w:hAnsi="Times New Roman"/>
          <w:sz w:val="24"/>
          <w:szCs w:val="24"/>
        </w:rPr>
        <w:t>J. Mantua, J. S. Kimball, D. M. Stoms, and J. A. Stanford. 2013. Steelhead vulnerability to climate change in the Pacific Northwest. Journal of Applied Ecology 50(5): 1093–1104. DOI: 10.1111/1365-2664.12137.</w:t>
      </w:r>
    </w:p>
    <w:p w14:paraId="6E7A1174" w14:textId="1B3D6965"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Waterhouse, L., J. White, K. See, A.</w:t>
      </w:r>
      <w:r w:rsidR="00512862">
        <w:rPr>
          <w:rFonts w:ascii="Times New Roman" w:hAnsi="Times New Roman"/>
          <w:sz w:val="24"/>
          <w:szCs w:val="24"/>
        </w:rPr>
        <w:t xml:space="preserve"> </w:t>
      </w:r>
      <w:r w:rsidRPr="00D04241">
        <w:rPr>
          <w:rFonts w:ascii="Times New Roman" w:hAnsi="Times New Roman"/>
          <w:sz w:val="24"/>
          <w:szCs w:val="24"/>
        </w:rPr>
        <w:t>R. Murdoch, and B.</w:t>
      </w:r>
      <w:r w:rsidR="00512862">
        <w:rPr>
          <w:rFonts w:ascii="Times New Roman" w:hAnsi="Times New Roman"/>
          <w:sz w:val="24"/>
          <w:szCs w:val="24"/>
        </w:rPr>
        <w:t xml:space="preserve"> </w:t>
      </w:r>
      <w:r w:rsidRPr="00D04241">
        <w:rPr>
          <w:rFonts w:ascii="Times New Roman" w:hAnsi="Times New Roman"/>
          <w:sz w:val="24"/>
          <w:szCs w:val="24"/>
        </w:rPr>
        <w:t xml:space="preserve">X. Semmens. 2019. A Bayesian nested patch occupancy model for estimating the population size form tag data: an application to natal stream steelhead abundance. Ecological Applications </w:t>
      </w:r>
      <w:r w:rsidR="000D497C">
        <w:rPr>
          <w:rFonts w:ascii="Times New Roman" w:hAnsi="Times New Roman"/>
          <w:sz w:val="24"/>
          <w:szCs w:val="24"/>
        </w:rPr>
        <w:t>doi</w:t>
      </w:r>
      <w:r w:rsidR="00CD45E7">
        <w:rPr>
          <w:rFonts w:ascii="Times New Roman" w:hAnsi="Times New Roman"/>
          <w:sz w:val="24"/>
          <w:szCs w:val="24"/>
        </w:rPr>
        <w:t>:</w:t>
      </w:r>
      <w:r w:rsidR="00675A0A">
        <w:rPr>
          <w:rFonts w:ascii="Times New Roman" w:hAnsi="Times New Roman"/>
          <w:sz w:val="24"/>
          <w:szCs w:val="24"/>
        </w:rPr>
        <w:t xml:space="preserve">10.1002/eap.2202 </w:t>
      </w:r>
      <w:hyperlink r:id="rId26" w:history="1">
        <w:r w:rsidR="00CD45E7" w:rsidRPr="00675A0A">
          <w:rPr>
            <w:rStyle w:val="Hyperlink"/>
            <w:rFonts w:ascii="Times New Roman" w:hAnsi="Times New Roman"/>
            <w:sz w:val="24"/>
            <w:szCs w:val="24"/>
          </w:rPr>
          <w:t>https://doi.org/10.1002/eap.2202</w:t>
        </w:r>
      </w:hyperlink>
      <w:r w:rsidR="00D675D1">
        <w:rPr>
          <w:rStyle w:val="Hyperlink"/>
          <w:rFonts w:ascii="Times New Roman" w:hAnsi="Times New Roman"/>
          <w:sz w:val="24"/>
          <w:szCs w:val="24"/>
        </w:rPr>
        <w:t>.</w:t>
      </w:r>
    </w:p>
    <w:p w14:paraId="5BFC835A" w14:textId="5857939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w:t>
      </w:r>
      <w:r w:rsidR="00A354B7">
        <w:rPr>
          <w:rFonts w:ascii="Times New Roman" w:hAnsi="Times New Roman"/>
          <w:sz w:val="24"/>
          <w:szCs w:val="24"/>
        </w:rPr>
        <w:t xml:space="preserve"> </w:t>
      </w:r>
      <w:r w:rsidRPr="00D04241">
        <w:rPr>
          <w:rFonts w:ascii="Times New Roman" w:hAnsi="Times New Roman"/>
          <w:sz w:val="24"/>
          <w:szCs w:val="24"/>
        </w:rPr>
        <w:t>R.</w:t>
      </w:r>
      <w:r w:rsidR="00512862">
        <w:rPr>
          <w:rFonts w:ascii="Times New Roman" w:hAnsi="Times New Roman"/>
          <w:sz w:val="24"/>
          <w:szCs w:val="24"/>
        </w:rPr>
        <w:t xml:space="preserve"> </w:t>
      </w:r>
      <w:r w:rsidRPr="00D04241">
        <w:rPr>
          <w:rFonts w:ascii="Times New Roman" w:hAnsi="Times New Roman"/>
          <w:sz w:val="24"/>
          <w:szCs w:val="24"/>
        </w:rPr>
        <w:t>H. 2007. Evaluation of a surface flow bypass system for steelhead kelt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 R. H., and A. F. Evans. 2005. Downstream passage of steelhead kelts through hydroelectric dams on the lower Snake and Columbia rivers. Transactions of the American Fisheries Society 134:853–865.</w:t>
      </w:r>
    </w:p>
    <w:p w14:paraId="0CF77E2C" w14:textId="08EB7A6E" w:rsidR="0044730E" w:rsidRPr="009F250A" w:rsidRDefault="0044730E" w:rsidP="00867D10">
      <w:pPr>
        <w:spacing w:after="0" w:line="480" w:lineRule="auto"/>
        <w:rPr>
          <w:rFonts w:ascii="Times New Roman" w:hAnsi="Times New Roman"/>
          <w:sz w:val="24"/>
          <w:szCs w:val="24"/>
        </w:rPr>
      </w:pPr>
    </w:p>
    <w:sectPr w:rsidR="0044730E" w:rsidRPr="009F250A" w:rsidSect="00373BFC">
      <w:footerReference w:type="default" r:id="rId2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Garrity, Michael D (DFW)" w:date="2020-10-07T16:09:00Z" w:initials="GMD(">
    <w:p w14:paraId="11C45A90" w14:textId="6EB9530F" w:rsidR="00E21DB4" w:rsidRDefault="00E21DB4">
      <w:pPr>
        <w:pStyle w:val="CommentText"/>
      </w:pPr>
      <w:r>
        <w:rPr>
          <w:rStyle w:val="CommentReference"/>
        </w:rPr>
        <w:annotationRef/>
      </w:r>
      <w:r>
        <w:t>What does the number in parenthesis mean? You might want to spell it out for non-scientists just reading the abstract.</w:t>
      </w:r>
    </w:p>
  </w:comment>
  <w:comment w:id="24" w:author="Garrity, Michael D (DFW)" w:date="2020-10-07T16:44:00Z" w:initials="GMD(">
    <w:p w14:paraId="640AC125" w14:textId="6460A713" w:rsidR="009A45D7" w:rsidRDefault="009A45D7">
      <w:pPr>
        <w:pStyle w:val="CommentText"/>
      </w:pPr>
      <w:r>
        <w:rPr>
          <w:rStyle w:val="CommentReference"/>
        </w:rPr>
        <w:annotationRef/>
      </w:r>
      <w:r>
        <w:t>I’m a little confused about this – Walla Walla steelhead that head up the Snake also have to migrate downstream past a Columbia Dam?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C45A90" w15:done="0"/>
  <w15:commentEx w15:paraId="640AC1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C45A90" w16cid:durableId="232866BF"/>
  <w16cid:commentId w16cid:paraId="640AC125" w16cid:durableId="23286E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70F6D2" w14:textId="77777777" w:rsidR="00185E08" w:rsidRDefault="00185E08" w:rsidP="00373BFC">
      <w:pPr>
        <w:spacing w:after="0" w:line="240" w:lineRule="auto"/>
      </w:pPr>
      <w:r>
        <w:separator/>
      </w:r>
    </w:p>
  </w:endnote>
  <w:endnote w:type="continuationSeparator" w:id="0">
    <w:p w14:paraId="4AEAAB92" w14:textId="77777777" w:rsidR="00185E08" w:rsidRDefault="00185E08" w:rsidP="00373BFC">
      <w:pPr>
        <w:spacing w:after="0" w:line="240" w:lineRule="auto"/>
      </w:pPr>
      <w:r>
        <w:continuationSeparator/>
      </w:r>
    </w:p>
  </w:endnote>
  <w:endnote w:type="continuationNotice" w:id="1">
    <w:p w14:paraId="4737AF47" w14:textId="77777777" w:rsidR="00185E08" w:rsidRDefault="00185E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7894731"/>
      <w:docPartObj>
        <w:docPartGallery w:val="Page Numbers (Bottom of Page)"/>
        <w:docPartUnique/>
      </w:docPartObj>
    </w:sdtPr>
    <w:sdtEndPr>
      <w:rPr>
        <w:noProof/>
      </w:rPr>
    </w:sdtEndPr>
    <w:sdtContent>
      <w:p w14:paraId="18D133E5" w14:textId="77777777" w:rsidR="006E1848" w:rsidRDefault="006E18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6E1848" w:rsidRDefault="006E18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1F9C6B" w14:textId="77777777" w:rsidR="00185E08" w:rsidRDefault="00185E08" w:rsidP="00373BFC">
      <w:pPr>
        <w:spacing w:after="0" w:line="240" w:lineRule="auto"/>
      </w:pPr>
      <w:r>
        <w:separator/>
      </w:r>
    </w:p>
  </w:footnote>
  <w:footnote w:type="continuationSeparator" w:id="0">
    <w:p w14:paraId="643C3254" w14:textId="77777777" w:rsidR="00185E08" w:rsidRDefault="00185E08" w:rsidP="00373BFC">
      <w:pPr>
        <w:spacing w:after="0" w:line="240" w:lineRule="auto"/>
      </w:pPr>
      <w:r>
        <w:continuationSeparator/>
      </w:r>
    </w:p>
  </w:footnote>
  <w:footnote w:type="continuationNotice" w:id="1">
    <w:p w14:paraId="317229B1" w14:textId="77777777" w:rsidR="00185E08" w:rsidRDefault="00185E0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arrity, Michael D (DFW)">
    <w15:presenceInfo w15:providerId="AD" w15:userId="S::Michael.Garrity@dfw.wa.gov::437642fd-8083-40e5-9294-a3314d218a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1027"/>
    <w:rsid w:val="000034AF"/>
    <w:rsid w:val="00004E6F"/>
    <w:rsid w:val="000056E4"/>
    <w:rsid w:val="000060A7"/>
    <w:rsid w:val="0000748B"/>
    <w:rsid w:val="00007C38"/>
    <w:rsid w:val="00012840"/>
    <w:rsid w:val="0001459F"/>
    <w:rsid w:val="00014994"/>
    <w:rsid w:val="000170A6"/>
    <w:rsid w:val="00020190"/>
    <w:rsid w:val="00022947"/>
    <w:rsid w:val="000234FC"/>
    <w:rsid w:val="00025F40"/>
    <w:rsid w:val="00036929"/>
    <w:rsid w:val="00037119"/>
    <w:rsid w:val="000378F3"/>
    <w:rsid w:val="000466CB"/>
    <w:rsid w:val="00046978"/>
    <w:rsid w:val="00047BB1"/>
    <w:rsid w:val="00051784"/>
    <w:rsid w:val="00051C04"/>
    <w:rsid w:val="00052530"/>
    <w:rsid w:val="0005269E"/>
    <w:rsid w:val="00052A42"/>
    <w:rsid w:val="00053498"/>
    <w:rsid w:val="0005508E"/>
    <w:rsid w:val="000555AE"/>
    <w:rsid w:val="00055B5B"/>
    <w:rsid w:val="00057728"/>
    <w:rsid w:val="000606C1"/>
    <w:rsid w:val="00060AF6"/>
    <w:rsid w:val="00060FAC"/>
    <w:rsid w:val="00061ED5"/>
    <w:rsid w:val="0006278E"/>
    <w:rsid w:val="000628B3"/>
    <w:rsid w:val="00064F9C"/>
    <w:rsid w:val="00066450"/>
    <w:rsid w:val="00066D05"/>
    <w:rsid w:val="00067C63"/>
    <w:rsid w:val="00067DF5"/>
    <w:rsid w:val="0007084D"/>
    <w:rsid w:val="000714B0"/>
    <w:rsid w:val="0007258C"/>
    <w:rsid w:val="00072E1A"/>
    <w:rsid w:val="00075A6B"/>
    <w:rsid w:val="00075BD5"/>
    <w:rsid w:val="00082624"/>
    <w:rsid w:val="000834C7"/>
    <w:rsid w:val="0008457D"/>
    <w:rsid w:val="00084860"/>
    <w:rsid w:val="00086DFB"/>
    <w:rsid w:val="000871D7"/>
    <w:rsid w:val="0008779E"/>
    <w:rsid w:val="00087C7D"/>
    <w:rsid w:val="00093A69"/>
    <w:rsid w:val="00093B71"/>
    <w:rsid w:val="00093BC3"/>
    <w:rsid w:val="00094F20"/>
    <w:rsid w:val="00095E54"/>
    <w:rsid w:val="000A1E39"/>
    <w:rsid w:val="000A2BE5"/>
    <w:rsid w:val="000A2CC4"/>
    <w:rsid w:val="000A57E7"/>
    <w:rsid w:val="000A6211"/>
    <w:rsid w:val="000A64A7"/>
    <w:rsid w:val="000A72FA"/>
    <w:rsid w:val="000A7487"/>
    <w:rsid w:val="000B11E6"/>
    <w:rsid w:val="000B2045"/>
    <w:rsid w:val="000B35B7"/>
    <w:rsid w:val="000B385F"/>
    <w:rsid w:val="000B5E26"/>
    <w:rsid w:val="000B6336"/>
    <w:rsid w:val="000B6354"/>
    <w:rsid w:val="000B6A31"/>
    <w:rsid w:val="000D012D"/>
    <w:rsid w:val="000D05C4"/>
    <w:rsid w:val="000D0F6B"/>
    <w:rsid w:val="000D0FA0"/>
    <w:rsid w:val="000D2A42"/>
    <w:rsid w:val="000D324B"/>
    <w:rsid w:val="000D459E"/>
    <w:rsid w:val="000D497C"/>
    <w:rsid w:val="000D4A46"/>
    <w:rsid w:val="000D512B"/>
    <w:rsid w:val="000D624D"/>
    <w:rsid w:val="000D7EE5"/>
    <w:rsid w:val="000E0512"/>
    <w:rsid w:val="000E16C2"/>
    <w:rsid w:val="000E2411"/>
    <w:rsid w:val="000E4A98"/>
    <w:rsid w:val="000E5E1E"/>
    <w:rsid w:val="000E6B33"/>
    <w:rsid w:val="000E7172"/>
    <w:rsid w:val="000F0121"/>
    <w:rsid w:val="000F0C29"/>
    <w:rsid w:val="000F2C0F"/>
    <w:rsid w:val="000F591F"/>
    <w:rsid w:val="000F6F1B"/>
    <w:rsid w:val="000F7EAE"/>
    <w:rsid w:val="00101A72"/>
    <w:rsid w:val="00102767"/>
    <w:rsid w:val="00103A19"/>
    <w:rsid w:val="00104E75"/>
    <w:rsid w:val="00107937"/>
    <w:rsid w:val="001131E6"/>
    <w:rsid w:val="00114533"/>
    <w:rsid w:val="0011474C"/>
    <w:rsid w:val="00115739"/>
    <w:rsid w:val="00115FA3"/>
    <w:rsid w:val="001167C4"/>
    <w:rsid w:val="00116995"/>
    <w:rsid w:val="00120056"/>
    <w:rsid w:val="001202D5"/>
    <w:rsid w:val="00120543"/>
    <w:rsid w:val="001217BC"/>
    <w:rsid w:val="00122193"/>
    <w:rsid w:val="0012269B"/>
    <w:rsid w:val="00124570"/>
    <w:rsid w:val="001245C5"/>
    <w:rsid w:val="001258C5"/>
    <w:rsid w:val="00125C27"/>
    <w:rsid w:val="00127228"/>
    <w:rsid w:val="00130E57"/>
    <w:rsid w:val="00131FDF"/>
    <w:rsid w:val="001335B0"/>
    <w:rsid w:val="0013381D"/>
    <w:rsid w:val="00136386"/>
    <w:rsid w:val="00137647"/>
    <w:rsid w:val="00140064"/>
    <w:rsid w:val="00140666"/>
    <w:rsid w:val="00144B84"/>
    <w:rsid w:val="0014527F"/>
    <w:rsid w:val="00150CDE"/>
    <w:rsid w:val="00152B42"/>
    <w:rsid w:val="00153080"/>
    <w:rsid w:val="0015344B"/>
    <w:rsid w:val="00154442"/>
    <w:rsid w:val="00154DE7"/>
    <w:rsid w:val="00154EA7"/>
    <w:rsid w:val="00155619"/>
    <w:rsid w:val="00155CC9"/>
    <w:rsid w:val="00155F0C"/>
    <w:rsid w:val="00161558"/>
    <w:rsid w:val="001620B5"/>
    <w:rsid w:val="0016222A"/>
    <w:rsid w:val="001644AD"/>
    <w:rsid w:val="00164E31"/>
    <w:rsid w:val="001651B3"/>
    <w:rsid w:val="001671C0"/>
    <w:rsid w:val="001709B2"/>
    <w:rsid w:val="001723BE"/>
    <w:rsid w:val="00172545"/>
    <w:rsid w:val="00173F5A"/>
    <w:rsid w:val="0017505E"/>
    <w:rsid w:val="00175F56"/>
    <w:rsid w:val="00177F0D"/>
    <w:rsid w:val="00184BC7"/>
    <w:rsid w:val="00185E08"/>
    <w:rsid w:val="0018796D"/>
    <w:rsid w:val="0019145E"/>
    <w:rsid w:val="00191740"/>
    <w:rsid w:val="00192A71"/>
    <w:rsid w:val="001934AA"/>
    <w:rsid w:val="001955C8"/>
    <w:rsid w:val="00195D6B"/>
    <w:rsid w:val="00195F14"/>
    <w:rsid w:val="00197272"/>
    <w:rsid w:val="001A0150"/>
    <w:rsid w:val="001A0E13"/>
    <w:rsid w:val="001A1B6E"/>
    <w:rsid w:val="001A614C"/>
    <w:rsid w:val="001A75E7"/>
    <w:rsid w:val="001B47B9"/>
    <w:rsid w:val="001B4DEA"/>
    <w:rsid w:val="001B5DE9"/>
    <w:rsid w:val="001B678E"/>
    <w:rsid w:val="001B6FC0"/>
    <w:rsid w:val="001B7D9E"/>
    <w:rsid w:val="001B7F29"/>
    <w:rsid w:val="001C39A2"/>
    <w:rsid w:val="001C4466"/>
    <w:rsid w:val="001D0496"/>
    <w:rsid w:val="001D151B"/>
    <w:rsid w:val="001D1C46"/>
    <w:rsid w:val="001D2CF6"/>
    <w:rsid w:val="001D444E"/>
    <w:rsid w:val="001D700B"/>
    <w:rsid w:val="001E08D3"/>
    <w:rsid w:val="001E2224"/>
    <w:rsid w:val="001E23F6"/>
    <w:rsid w:val="001E2639"/>
    <w:rsid w:val="001E2909"/>
    <w:rsid w:val="001E3633"/>
    <w:rsid w:val="001E5AED"/>
    <w:rsid w:val="001E6E38"/>
    <w:rsid w:val="001F0240"/>
    <w:rsid w:val="001F3B23"/>
    <w:rsid w:val="001F4190"/>
    <w:rsid w:val="001F4E54"/>
    <w:rsid w:val="001F523C"/>
    <w:rsid w:val="001F7428"/>
    <w:rsid w:val="0020043C"/>
    <w:rsid w:val="002008C0"/>
    <w:rsid w:val="00200E90"/>
    <w:rsid w:val="00203EDC"/>
    <w:rsid w:val="00204C97"/>
    <w:rsid w:val="0020508E"/>
    <w:rsid w:val="00205684"/>
    <w:rsid w:val="002107F9"/>
    <w:rsid w:val="002209DC"/>
    <w:rsid w:val="00220E86"/>
    <w:rsid w:val="0022139A"/>
    <w:rsid w:val="0022551E"/>
    <w:rsid w:val="00226E4E"/>
    <w:rsid w:val="002310E0"/>
    <w:rsid w:val="0023351A"/>
    <w:rsid w:val="00234FB6"/>
    <w:rsid w:val="002373AC"/>
    <w:rsid w:val="0023785A"/>
    <w:rsid w:val="00237C22"/>
    <w:rsid w:val="00240883"/>
    <w:rsid w:val="00242F1A"/>
    <w:rsid w:val="00245FDF"/>
    <w:rsid w:val="00247011"/>
    <w:rsid w:val="002511B6"/>
    <w:rsid w:val="0025184D"/>
    <w:rsid w:val="002536BF"/>
    <w:rsid w:val="00256CFA"/>
    <w:rsid w:val="0026050F"/>
    <w:rsid w:val="002605A3"/>
    <w:rsid w:val="0026192E"/>
    <w:rsid w:val="00265452"/>
    <w:rsid w:val="002655D1"/>
    <w:rsid w:val="00265702"/>
    <w:rsid w:val="00266B00"/>
    <w:rsid w:val="00266C26"/>
    <w:rsid w:val="0027372B"/>
    <w:rsid w:val="002739FF"/>
    <w:rsid w:val="00273CAE"/>
    <w:rsid w:val="00274F81"/>
    <w:rsid w:val="002760C6"/>
    <w:rsid w:val="00277D79"/>
    <w:rsid w:val="0028028B"/>
    <w:rsid w:val="002808EC"/>
    <w:rsid w:val="00281191"/>
    <w:rsid w:val="002820E2"/>
    <w:rsid w:val="00282730"/>
    <w:rsid w:val="00285289"/>
    <w:rsid w:val="0028544B"/>
    <w:rsid w:val="00285FF9"/>
    <w:rsid w:val="00287452"/>
    <w:rsid w:val="002917FF"/>
    <w:rsid w:val="002930DF"/>
    <w:rsid w:val="0029402C"/>
    <w:rsid w:val="00295228"/>
    <w:rsid w:val="0029598B"/>
    <w:rsid w:val="00296241"/>
    <w:rsid w:val="002A01FE"/>
    <w:rsid w:val="002A05BC"/>
    <w:rsid w:val="002A18FF"/>
    <w:rsid w:val="002A1BA0"/>
    <w:rsid w:val="002A4003"/>
    <w:rsid w:val="002A4E93"/>
    <w:rsid w:val="002A50F4"/>
    <w:rsid w:val="002A5847"/>
    <w:rsid w:val="002A60B8"/>
    <w:rsid w:val="002A66B6"/>
    <w:rsid w:val="002A7447"/>
    <w:rsid w:val="002B0172"/>
    <w:rsid w:val="002B451F"/>
    <w:rsid w:val="002B46F8"/>
    <w:rsid w:val="002B49E8"/>
    <w:rsid w:val="002B71E7"/>
    <w:rsid w:val="002C000A"/>
    <w:rsid w:val="002C0CA4"/>
    <w:rsid w:val="002C3579"/>
    <w:rsid w:val="002C44C5"/>
    <w:rsid w:val="002C4510"/>
    <w:rsid w:val="002C463B"/>
    <w:rsid w:val="002C562C"/>
    <w:rsid w:val="002C5CA7"/>
    <w:rsid w:val="002C63A5"/>
    <w:rsid w:val="002C6815"/>
    <w:rsid w:val="002C6BE3"/>
    <w:rsid w:val="002C7906"/>
    <w:rsid w:val="002D0F4A"/>
    <w:rsid w:val="002D153D"/>
    <w:rsid w:val="002D1B88"/>
    <w:rsid w:val="002D492E"/>
    <w:rsid w:val="002D59EC"/>
    <w:rsid w:val="002D5EB2"/>
    <w:rsid w:val="002D6324"/>
    <w:rsid w:val="002D7166"/>
    <w:rsid w:val="002D7E33"/>
    <w:rsid w:val="002D7E58"/>
    <w:rsid w:val="002E2084"/>
    <w:rsid w:val="002E5020"/>
    <w:rsid w:val="002E6B3B"/>
    <w:rsid w:val="002E7E6B"/>
    <w:rsid w:val="002F0059"/>
    <w:rsid w:val="002F015D"/>
    <w:rsid w:val="002F16AF"/>
    <w:rsid w:val="002F1F17"/>
    <w:rsid w:val="002F2F61"/>
    <w:rsid w:val="002F5E1D"/>
    <w:rsid w:val="0030080D"/>
    <w:rsid w:val="00300CE3"/>
    <w:rsid w:val="0030187D"/>
    <w:rsid w:val="0030318F"/>
    <w:rsid w:val="003047C7"/>
    <w:rsid w:val="00305D87"/>
    <w:rsid w:val="003109B5"/>
    <w:rsid w:val="003117A4"/>
    <w:rsid w:val="00311B7B"/>
    <w:rsid w:val="00311B8B"/>
    <w:rsid w:val="00312EA5"/>
    <w:rsid w:val="00313647"/>
    <w:rsid w:val="003146B0"/>
    <w:rsid w:val="00314CFB"/>
    <w:rsid w:val="0031648A"/>
    <w:rsid w:val="003168DA"/>
    <w:rsid w:val="00316DC1"/>
    <w:rsid w:val="00317CFE"/>
    <w:rsid w:val="00320A51"/>
    <w:rsid w:val="0032389A"/>
    <w:rsid w:val="003264FF"/>
    <w:rsid w:val="00327009"/>
    <w:rsid w:val="00327309"/>
    <w:rsid w:val="003308FF"/>
    <w:rsid w:val="00332B80"/>
    <w:rsid w:val="00335452"/>
    <w:rsid w:val="003360D5"/>
    <w:rsid w:val="003363FC"/>
    <w:rsid w:val="00337B8A"/>
    <w:rsid w:val="00341599"/>
    <w:rsid w:val="0034197F"/>
    <w:rsid w:val="00341AE4"/>
    <w:rsid w:val="00341CE7"/>
    <w:rsid w:val="00342564"/>
    <w:rsid w:val="00345246"/>
    <w:rsid w:val="0034564B"/>
    <w:rsid w:val="003466A8"/>
    <w:rsid w:val="00347216"/>
    <w:rsid w:val="00347C17"/>
    <w:rsid w:val="00350CA8"/>
    <w:rsid w:val="0035189C"/>
    <w:rsid w:val="00351C22"/>
    <w:rsid w:val="003530A6"/>
    <w:rsid w:val="00353A55"/>
    <w:rsid w:val="00354384"/>
    <w:rsid w:val="00354D49"/>
    <w:rsid w:val="00354DE7"/>
    <w:rsid w:val="003557D8"/>
    <w:rsid w:val="00360DE4"/>
    <w:rsid w:val="00360FB8"/>
    <w:rsid w:val="003616B1"/>
    <w:rsid w:val="0036252F"/>
    <w:rsid w:val="00362E3B"/>
    <w:rsid w:val="00364F71"/>
    <w:rsid w:val="00365AEC"/>
    <w:rsid w:val="003670BF"/>
    <w:rsid w:val="00367344"/>
    <w:rsid w:val="00367C43"/>
    <w:rsid w:val="00371475"/>
    <w:rsid w:val="00373BFC"/>
    <w:rsid w:val="00374722"/>
    <w:rsid w:val="003753DB"/>
    <w:rsid w:val="00375C3D"/>
    <w:rsid w:val="00380E38"/>
    <w:rsid w:val="00380FB5"/>
    <w:rsid w:val="00382FD1"/>
    <w:rsid w:val="00383B40"/>
    <w:rsid w:val="00384BD4"/>
    <w:rsid w:val="00386F77"/>
    <w:rsid w:val="003878CF"/>
    <w:rsid w:val="003925A5"/>
    <w:rsid w:val="003940DA"/>
    <w:rsid w:val="003A38A2"/>
    <w:rsid w:val="003A4CEB"/>
    <w:rsid w:val="003A58CA"/>
    <w:rsid w:val="003A5924"/>
    <w:rsid w:val="003A7401"/>
    <w:rsid w:val="003A7B1D"/>
    <w:rsid w:val="003B2442"/>
    <w:rsid w:val="003B3353"/>
    <w:rsid w:val="003B55AF"/>
    <w:rsid w:val="003C0268"/>
    <w:rsid w:val="003C23FC"/>
    <w:rsid w:val="003C3209"/>
    <w:rsid w:val="003C3813"/>
    <w:rsid w:val="003C5404"/>
    <w:rsid w:val="003C56DB"/>
    <w:rsid w:val="003C6128"/>
    <w:rsid w:val="003D1026"/>
    <w:rsid w:val="003D1976"/>
    <w:rsid w:val="003D2C75"/>
    <w:rsid w:val="003D423C"/>
    <w:rsid w:val="003D542E"/>
    <w:rsid w:val="003D7053"/>
    <w:rsid w:val="003D723E"/>
    <w:rsid w:val="003E0252"/>
    <w:rsid w:val="003E19F0"/>
    <w:rsid w:val="003E1D03"/>
    <w:rsid w:val="003E24D2"/>
    <w:rsid w:val="003E2AD8"/>
    <w:rsid w:val="003E2CCF"/>
    <w:rsid w:val="003E5347"/>
    <w:rsid w:val="003E73EB"/>
    <w:rsid w:val="003E799E"/>
    <w:rsid w:val="003E7C28"/>
    <w:rsid w:val="003F11C6"/>
    <w:rsid w:val="003F2F62"/>
    <w:rsid w:val="003F311E"/>
    <w:rsid w:val="003F51BD"/>
    <w:rsid w:val="003F58CE"/>
    <w:rsid w:val="003F6F63"/>
    <w:rsid w:val="003F7275"/>
    <w:rsid w:val="00400F57"/>
    <w:rsid w:val="00401812"/>
    <w:rsid w:val="004027F0"/>
    <w:rsid w:val="00402DC5"/>
    <w:rsid w:val="00403D91"/>
    <w:rsid w:val="00404C27"/>
    <w:rsid w:val="00405E6A"/>
    <w:rsid w:val="00412F2A"/>
    <w:rsid w:val="00413444"/>
    <w:rsid w:val="004142E7"/>
    <w:rsid w:val="00414CD0"/>
    <w:rsid w:val="00415DBE"/>
    <w:rsid w:val="0041653F"/>
    <w:rsid w:val="004167DE"/>
    <w:rsid w:val="004172A7"/>
    <w:rsid w:val="00417F8D"/>
    <w:rsid w:val="00420C30"/>
    <w:rsid w:val="00421AAB"/>
    <w:rsid w:val="00423CF2"/>
    <w:rsid w:val="004242E9"/>
    <w:rsid w:val="00427F0E"/>
    <w:rsid w:val="00431753"/>
    <w:rsid w:val="00433F99"/>
    <w:rsid w:val="00435DE6"/>
    <w:rsid w:val="00437244"/>
    <w:rsid w:val="00437446"/>
    <w:rsid w:val="00437FB0"/>
    <w:rsid w:val="0044087A"/>
    <w:rsid w:val="00441CF8"/>
    <w:rsid w:val="00441D9B"/>
    <w:rsid w:val="00442F6E"/>
    <w:rsid w:val="00443B92"/>
    <w:rsid w:val="00444C36"/>
    <w:rsid w:val="00444FFE"/>
    <w:rsid w:val="0044628E"/>
    <w:rsid w:val="0044703A"/>
    <w:rsid w:val="0044730E"/>
    <w:rsid w:val="00447CA2"/>
    <w:rsid w:val="0045175F"/>
    <w:rsid w:val="0045352E"/>
    <w:rsid w:val="00453EC2"/>
    <w:rsid w:val="004545FF"/>
    <w:rsid w:val="004548D4"/>
    <w:rsid w:val="004553ED"/>
    <w:rsid w:val="004557F8"/>
    <w:rsid w:val="0045630A"/>
    <w:rsid w:val="00456423"/>
    <w:rsid w:val="00456581"/>
    <w:rsid w:val="004568FF"/>
    <w:rsid w:val="00461D8F"/>
    <w:rsid w:val="004627B0"/>
    <w:rsid w:val="004641A7"/>
    <w:rsid w:val="00465EB6"/>
    <w:rsid w:val="00466CEB"/>
    <w:rsid w:val="004706F9"/>
    <w:rsid w:val="004712B2"/>
    <w:rsid w:val="00471443"/>
    <w:rsid w:val="00472669"/>
    <w:rsid w:val="0047575D"/>
    <w:rsid w:val="00476488"/>
    <w:rsid w:val="00480041"/>
    <w:rsid w:val="00485C75"/>
    <w:rsid w:val="00492781"/>
    <w:rsid w:val="00493A56"/>
    <w:rsid w:val="00494B7A"/>
    <w:rsid w:val="0049603E"/>
    <w:rsid w:val="004971AB"/>
    <w:rsid w:val="004972DB"/>
    <w:rsid w:val="004972F0"/>
    <w:rsid w:val="004A007F"/>
    <w:rsid w:val="004A2BB3"/>
    <w:rsid w:val="004A3D07"/>
    <w:rsid w:val="004A70EB"/>
    <w:rsid w:val="004A7C87"/>
    <w:rsid w:val="004A7EB7"/>
    <w:rsid w:val="004B1038"/>
    <w:rsid w:val="004B2759"/>
    <w:rsid w:val="004B27FA"/>
    <w:rsid w:val="004B3459"/>
    <w:rsid w:val="004B542F"/>
    <w:rsid w:val="004B6CA9"/>
    <w:rsid w:val="004C0D6A"/>
    <w:rsid w:val="004C21A9"/>
    <w:rsid w:val="004C30E6"/>
    <w:rsid w:val="004C37B5"/>
    <w:rsid w:val="004C3F23"/>
    <w:rsid w:val="004D347D"/>
    <w:rsid w:val="004D3549"/>
    <w:rsid w:val="004D5518"/>
    <w:rsid w:val="004D79DD"/>
    <w:rsid w:val="004E2A80"/>
    <w:rsid w:val="004E347D"/>
    <w:rsid w:val="004E42F7"/>
    <w:rsid w:val="004E4A2A"/>
    <w:rsid w:val="004E6625"/>
    <w:rsid w:val="004E67B8"/>
    <w:rsid w:val="004F0413"/>
    <w:rsid w:val="004F1A6B"/>
    <w:rsid w:val="004F3204"/>
    <w:rsid w:val="004F39E8"/>
    <w:rsid w:val="004F62BB"/>
    <w:rsid w:val="0050000C"/>
    <w:rsid w:val="00500BF5"/>
    <w:rsid w:val="00502AE3"/>
    <w:rsid w:val="00503433"/>
    <w:rsid w:val="005037DF"/>
    <w:rsid w:val="00503EBE"/>
    <w:rsid w:val="00504895"/>
    <w:rsid w:val="00506F2B"/>
    <w:rsid w:val="00511194"/>
    <w:rsid w:val="00511738"/>
    <w:rsid w:val="00512862"/>
    <w:rsid w:val="00513275"/>
    <w:rsid w:val="00513F83"/>
    <w:rsid w:val="00515E83"/>
    <w:rsid w:val="005207BE"/>
    <w:rsid w:val="005253C5"/>
    <w:rsid w:val="005305CC"/>
    <w:rsid w:val="005314BD"/>
    <w:rsid w:val="0053185D"/>
    <w:rsid w:val="00531E7B"/>
    <w:rsid w:val="00531ED5"/>
    <w:rsid w:val="005356F8"/>
    <w:rsid w:val="00535EC7"/>
    <w:rsid w:val="00536246"/>
    <w:rsid w:val="00536FEA"/>
    <w:rsid w:val="00537605"/>
    <w:rsid w:val="005439DE"/>
    <w:rsid w:val="00543FD2"/>
    <w:rsid w:val="00544BB8"/>
    <w:rsid w:val="00544C13"/>
    <w:rsid w:val="00547099"/>
    <w:rsid w:val="00552DF4"/>
    <w:rsid w:val="00554151"/>
    <w:rsid w:val="005565D7"/>
    <w:rsid w:val="00557B19"/>
    <w:rsid w:val="00557DA4"/>
    <w:rsid w:val="00557EC5"/>
    <w:rsid w:val="00560EDE"/>
    <w:rsid w:val="00563658"/>
    <w:rsid w:val="00563F17"/>
    <w:rsid w:val="00564CBE"/>
    <w:rsid w:val="00567400"/>
    <w:rsid w:val="005674D2"/>
    <w:rsid w:val="0056762D"/>
    <w:rsid w:val="00567C18"/>
    <w:rsid w:val="00570505"/>
    <w:rsid w:val="005709AB"/>
    <w:rsid w:val="00571FC8"/>
    <w:rsid w:val="00573E6F"/>
    <w:rsid w:val="00575708"/>
    <w:rsid w:val="0057706C"/>
    <w:rsid w:val="005771FF"/>
    <w:rsid w:val="00582628"/>
    <w:rsid w:val="00582D3D"/>
    <w:rsid w:val="00583671"/>
    <w:rsid w:val="00586243"/>
    <w:rsid w:val="00586E11"/>
    <w:rsid w:val="00587B30"/>
    <w:rsid w:val="00587C50"/>
    <w:rsid w:val="005901A7"/>
    <w:rsid w:val="0059111F"/>
    <w:rsid w:val="00591581"/>
    <w:rsid w:val="0059207D"/>
    <w:rsid w:val="00592B91"/>
    <w:rsid w:val="005939C4"/>
    <w:rsid w:val="0059600C"/>
    <w:rsid w:val="00597BB6"/>
    <w:rsid w:val="00597F1F"/>
    <w:rsid w:val="005A1D88"/>
    <w:rsid w:val="005A2666"/>
    <w:rsid w:val="005A2D9A"/>
    <w:rsid w:val="005A4F8D"/>
    <w:rsid w:val="005A6E3F"/>
    <w:rsid w:val="005A7958"/>
    <w:rsid w:val="005B1BA8"/>
    <w:rsid w:val="005B25FC"/>
    <w:rsid w:val="005B3A36"/>
    <w:rsid w:val="005B4138"/>
    <w:rsid w:val="005B5D20"/>
    <w:rsid w:val="005B61A2"/>
    <w:rsid w:val="005B6A34"/>
    <w:rsid w:val="005C0606"/>
    <w:rsid w:val="005C261C"/>
    <w:rsid w:val="005C2F04"/>
    <w:rsid w:val="005C2FF7"/>
    <w:rsid w:val="005C30F1"/>
    <w:rsid w:val="005C376D"/>
    <w:rsid w:val="005D0A24"/>
    <w:rsid w:val="005D1D2B"/>
    <w:rsid w:val="005D2461"/>
    <w:rsid w:val="005D25BC"/>
    <w:rsid w:val="005D35A3"/>
    <w:rsid w:val="005D41B4"/>
    <w:rsid w:val="005D42DF"/>
    <w:rsid w:val="005D721C"/>
    <w:rsid w:val="005D73E7"/>
    <w:rsid w:val="005D7B9E"/>
    <w:rsid w:val="005E0206"/>
    <w:rsid w:val="005E0B00"/>
    <w:rsid w:val="005F0848"/>
    <w:rsid w:val="005F1EB4"/>
    <w:rsid w:val="005F2D47"/>
    <w:rsid w:val="005F3948"/>
    <w:rsid w:val="005F4162"/>
    <w:rsid w:val="005F5E8B"/>
    <w:rsid w:val="00600886"/>
    <w:rsid w:val="00600D80"/>
    <w:rsid w:val="00606DF4"/>
    <w:rsid w:val="006115A2"/>
    <w:rsid w:val="00613C66"/>
    <w:rsid w:val="0061499F"/>
    <w:rsid w:val="00614E5E"/>
    <w:rsid w:val="00615144"/>
    <w:rsid w:val="00616C1B"/>
    <w:rsid w:val="00616CB1"/>
    <w:rsid w:val="006172BD"/>
    <w:rsid w:val="006179C3"/>
    <w:rsid w:val="00617F26"/>
    <w:rsid w:val="00620278"/>
    <w:rsid w:val="00622E12"/>
    <w:rsid w:val="00623127"/>
    <w:rsid w:val="00623C35"/>
    <w:rsid w:val="006261B6"/>
    <w:rsid w:val="0062632D"/>
    <w:rsid w:val="00627BD4"/>
    <w:rsid w:val="006308C2"/>
    <w:rsid w:val="00633D70"/>
    <w:rsid w:val="00635756"/>
    <w:rsid w:val="00635782"/>
    <w:rsid w:val="006436AC"/>
    <w:rsid w:val="006438C5"/>
    <w:rsid w:val="00646E63"/>
    <w:rsid w:val="00647203"/>
    <w:rsid w:val="0064782E"/>
    <w:rsid w:val="00647C6E"/>
    <w:rsid w:val="00651729"/>
    <w:rsid w:val="00655907"/>
    <w:rsid w:val="006559A6"/>
    <w:rsid w:val="00656553"/>
    <w:rsid w:val="00657A65"/>
    <w:rsid w:val="00657D35"/>
    <w:rsid w:val="00661012"/>
    <w:rsid w:val="0066218B"/>
    <w:rsid w:val="0066485B"/>
    <w:rsid w:val="006669A1"/>
    <w:rsid w:val="00666BFF"/>
    <w:rsid w:val="006718FA"/>
    <w:rsid w:val="00671AC2"/>
    <w:rsid w:val="00673130"/>
    <w:rsid w:val="00674074"/>
    <w:rsid w:val="00674F1A"/>
    <w:rsid w:val="0067504F"/>
    <w:rsid w:val="00675760"/>
    <w:rsid w:val="00675A0A"/>
    <w:rsid w:val="006803B3"/>
    <w:rsid w:val="00680468"/>
    <w:rsid w:val="006812B9"/>
    <w:rsid w:val="0068221A"/>
    <w:rsid w:val="0068257D"/>
    <w:rsid w:val="006830AE"/>
    <w:rsid w:val="006833C7"/>
    <w:rsid w:val="0068414C"/>
    <w:rsid w:val="00684F73"/>
    <w:rsid w:val="0068502F"/>
    <w:rsid w:val="00685627"/>
    <w:rsid w:val="00685D62"/>
    <w:rsid w:val="00685FBC"/>
    <w:rsid w:val="006864B1"/>
    <w:rsid w:val="006869A0"/>
    <w:rsid w:val="00690747"/>
    <w:rsid w:val="0069223D"/>
    <w:rsid w:val="006932ED"/>
    <w:rsid w:val="00695C68"/>
    <w:rsid w:val="00697211"/>
    <w:rsid w:val="00697F15"/>
    <w:rsid w:val="006A0297"/>
    <w:rsid w:val="006A0539"/>
    <w:rsid w:val="006A23F4"/>
    <w:rsid w:val="006A52F4"/>
    <w:rsid w:val="006A5CE2"/>
    <w:rsid w:val="006A6011"/>
    <w:rsid w:val="006B1B97"/>
    <w:rsid w:val="006B216E"/>
    <w:rsid w:val="006B2808"/>
    <w:rsid w:val="006B434F"/>
    <w:rsid w:val="006B7A6A"/>
    <w:rsid w:val="006C0094"/>
    <w:rsid w:val="006C1A69"/>
    <w:rsid w:val="006C2B35"/>
    <w:rsid w:val="006C2D33"/>
    <w:rsid w:val="006C33AC"/>
    <w:rsid w:val="006C4927"/>
    <w:rsid w:val="006C5653"/>
    <w:rsid w:val="006C6BBE"/>
    <w:rsid w:val="006D051B"/>
    <w:rsid w:val="006D068A"/>
    <w:rsid w:val="006D1394"/>
    <w:rsid w:val="006D1E15"/>
    <w:rsid w:val="006D22DC"/>
    <w:rsid w:val="006D3D0E"/>
    <w:rsid w:val="006D4A6B"/>
    <w:rsid w:val="006D4A81"/>
    <w:rsid w:val="006D5A2B"/>
    <w:rsid w:val="006D626A"/>
    <w:rsid w:val="006E02AE"/>
    <w:rsid w:val="006E1848"/>
    <w:rsid w:val="006E2312"/>
    <w:rsid w:val="006E438A"/>
    <w:rsid w:val="006E48A0"/>
    <w:rsid w:val="006E51CA"/>
    <w:rsid w:val="006F00BF"/>
    <w:rsid w:val="006F16DD"/>
    <w:rsid w:val="006F1928"/>
    <w:rsid w:val="006F1B5D"/>
    <w:rsid w:val="006F3CAE"/>
    <w:rsid w:val="006F3E05"/>
    <w:rsid w:val="006F43E9"/>
    <w:rsid w:val="006F5321"/>
    <w:rsid w:val="006F70C3"/>
    <w:rsid w:val="006F7E5D"/>
    <w:rsid w:val="0070036C"/>
    <w:rsid w:val="00700C61"/>
    <w:rsid w:val="00701FD3"/>
    <w:rsid w:val="00702D27"/>
    <w:rsid w:val="007053AA"/>
    <w:rsid w:val="00705546"/>
    <w:rsid w:val="00706124"/>
    <w:rsid w:val="00712909"/>
    <w:rsid w:val="00712E16"/>
    <w:rsid w:val="00714113"/>
    <w:rsid w:val="00714DF5"/>
    <w:rsid w:val="00714E5C"/>
    <w:rsid w:val="007178E6"/>
    <w:rsid w:val="007179D1"/>
    <w:rsid w:val="00720060"/>
    <w:rsid w:val="00720F02"/>
    <w:rsid w:val="007227AE"/>
    <w:rsid w:val="0072302D"/>
    <w:rsid w:val="007304FD"/>
    <w:rsid w:val="00730D26"/>
    <w:rsid w:val="0073126B"/>
    <w:rsid w:val="007326CC"/>
    <w:rsid w:val="00735808"/>
    <w:rsid w:val="00735B09"/>
    <w:rsid w:val="00741723"/>
    <w:rsid w:val="00746017"/>
    <w:rsid w:val="00746A18"/>
    <w:rsid w:val="00746B55"/>
    <w:rsid w:val="00747507"/>
    <w:rsid w:val="00747892"/>
    <w:rsid w:val="00747F12"/>
    <w:rsid w:val="00752521"/>
    <w:rsid w:val="00754179"/>
    <w:rsid w:val="00754850"/>
    <w:rsid w:val="00755488"/>
    <w:rsid w:val="00760975"/>
    <w:rsid w:val="007660BA"/>
    <w:rsid w:val="00771E3F"/>
    <w:rsid w:val="00772C91"/>
    <w:rsid w:val="00773D9A"/>
    <w:rsid w:val="00774AE6"/>
    <w:rsid w:val="00774CA5"/>
    <w:rsid w:val="00780A88"/>
    <w:rsid w:val="00780F09"/>
    <w:rsid w:val="00786B68"/>
    <w:rsid w:val="00787199"/>
    <w:rsid w:val="00790481"/>
    <w:rsid w:val="00792B58"/>
    <w:rsid w:val="00792BFE"/>
    <w:rsid w:val="0079317B"/>
    <w:rsid w:val="00794CD8"/>
    <w:rsid w:val="007975B3"/>
    <w:rsid w:val="007B06EB"/>
    <w:rsid w:val="007B206F"/>
    <w:rsid w:val="007B2ABC"/>
    <w:rsid w:val="007B3270"/>
    <w:rsid w:val="007B41D6"/>
    <w:rsid w:val="007C0366"/>
    <w:rsid w:val="007C26AB"/>
    <w:rsid w:val="007C2E1F"/>
    <w:rsid w:val="007C31DB"/>
    <w:rsid w:val="007D02D7"/>
    <w:rsid w:val="007D042A"/>
    <w:rsid w:val="007D12ED"/>
    <w:rsid w:val="007D1562"/>
    <w:rsid w:val="007D1A16"/>
    <w:rsid w:val="007D44F3"/>
    <w:rsid w:val="007D5C2E"/>
    <w:rsid w:val="007D79F3"/>
    <w:rsid w:val="007E0C83"/>
    <w:rsid w:val="007E30F9"/>
    <w:rsid w:val="007E343B"/>
    <w:rsid w:val="007E4420"/>
    <w:rsid w:val="007E59F7"/>
    <w:rsid w:val="007E7E21"/>
    <w:rsid w:val="007F0250"/>
    <w:rsid w:val="007F04C3"/>
    <w:rsid w:val="007F2287"/>
    <w:rsid w:val="007F2638"/>
    <w:rsid w:val="007F279A"/>
    <w:rsid w:val="007F5D48"/>
    <w:rsid w:val="007F667C"/>
    <w:rsid w:val="007F7412"/>
    <w:rsid w:val="00800B56"/>
    <w:rsid w:val="00800BC6"/>
    <w:rsid w:val="00800E72"/>
    <w:rsid w:val="00800FC1"/>
    <w:rsid w:val="008014DB"/>
    <w:rsid w:val="0080336B"/>
    <w:rsid w:val="0080427C"/>
    <w:rsid w:val="0080429F"/>
    <w:rsid w:val="00805BB8"/>
    <w:rsid w:val="008105DF"/>
    <w:rsid w:val="00810690"/>
    <w:rsid w:val="008111D2"/>
    <w:rsid w:val="008152D1"/>
    <w:rsid w:val="00815613"/>
    <w:rsid w:val="0081581D"/>
    <w:rsid w:val="00816165"/>
    <w:rsid w:val="00820DEB"/>
    <w:rsid w:val="0082222D"/>
    <w:rsid w:val="008222EC"/>
    <w:rsid w:val="00822728"/>
    <w:rsid w:val="00825C1B"/>
    <w:rsid w:val="00826534"/>
    <w:rsid w:val="00826F3D"/>
    <w:rsid w:val="008276A2"/>
    <w:rsid w:val="00830903"/>
    <w:rsid w:val="008315F5"/>
    <w:rsid w:val="00832546"/>
    <w:rsid w:val="00833907"/>
    <w:rsid w:val="008350DF"/>
    <w:rsid w:val="00841061"/>
    <w:rsid w:val="00841122"/>
    <w:rsid w:val="00842D9E"/>
    <w:rsid w:val="008436E0"/>
    <w:rsid w:val="008440E4"/>
    <w:rsid w:val="0084434E"/>
    <w:rsid w:val="008470EA"/>
    <w:rsid w:val="00847BD2"/>
    <w:rsid w:val="008500D9"/>
    <w:rsid w:val="00851A30"/>
    <w:rsid w:val="00853E00"/>
    <w:rsid w:val="00854544"/>
    <w:rsid w:val="008546EB"/>
    <w:rsid w:val="00854C6A"/>
    <w:rsid w:val="0085602E"/>
    <w:rsid w:val="008617DE"/>
    <w:rsid w:val="00862C64"/>
    <w:rsid w:val="00864B81"/>
    <w:rsid w:val="00864BA0"/>
    <w:rsid w:val="008658B7"/>
    <w:rsid w:val="00866A32"/>
    <w:rsid w:val="00867D10"/>
    <w:rsid w:val="00870227"/>
    <w:rsid w:val="008705BA"/>
    <w:rsid w:val="008708EB"/>
    <w:rsid w:val="00873B42"/>
    <w:rsid w:val="00873BC4"/>
    <w:rsid w:val="00874B55"/>
    <w:rsid w:val="00874CDD"/>
    <w:rsid w:val="00876E15"/>
    <w:rsid w:val="0088090A"/>
    <w:rsid w:val="00880D26"/>
    <w:rsid w:val="00881C01"/>
    <w:rsid w:val="00882A15"/>
    <w:rsid w:val="008839B8"/>
    <w:rsid w:val="008847C1"/>
    <w:rsid w:val="00884CE1"/>
    <w:rsid w:val="00885766"/>
    <w:rsid w:val="00886D7D"/>
    <w:rsid w:val="00890547"/>
    <w:rsid w:val="00890ADA"/>
    <w:rsid w:val="00891FDB"/>
    <w:rsid w:val="0089212E"/>
    <w:rsid w:val="008938E4"/>
    <w:rsid w:val="008939C3"/>
    <w:rsid w:val="00893BF1"/>
    <w:rsid w:val="00893E9F"/>
    <w:rsid w:val="0089417A"/>
    <w:rsid w:val="00894709"/>
    <w:rsid w:val="00895C99"/>
    <w:rsid w:val="0089660F"/>
    <w:rsid w:val="008968B9"/>
    <w:rsid w:val="00897AC4"/>
    <w:rsid w:val="008A0630"/>
    <w:rsid w:val="008A1179"/>
    <w:rsid w:val="008A3577"/>
    <w:rsid w:val="008A387C"/>
    <w:rsid w:val="008A689E"/>
    <w:rsid w:val="008B049C"/>
    <w:rsid w:val="008B1E7E"/>
    <w:rsid w:val="008B1E91"/>
    <w:rsid w:val="008B3CFB"/>
    <w:rsid w:val="008B426F"/>
    <w:rsid w:val="008B49FB"/>
    <w:rsid w:val="008B57A3"/>
    <w:rsid w:val="008C21B2"/>
    <w:rsid w:val="008C5A7C"/>
    <w:rsid w:val="008D4EDA"/>
    <w:rsid w:val="008D67C1"/>
    <w:rsid w:val="008D6808"/>
    <w:rsid w:val="008D710E"/>
    <w:rsid w:val="008D75E5"/>
    <w:rsid w:val="008E07CC"/>
    <w:rsid w:val="008E1499"/>
    <w:rsid w:val="008E183D"/>
    <w:rsid w:val="008E23F1"/>
    <w:rsid w:val="008E3113"/>
    <w:rsid w:val="008E34A3"/>
    <w:rsid w:val="008E3608"/>
    <w:rsid w:val="008E3CB7"/>
    <w:rsid w:val="008E400C"/>
    <w:rsid w:val="008E408E"/>
    <w:rsid w:val="008E6632"/>
    <w:rsid w:val="008E66A4"/>
    <w:rsid w:val="008F0E83"/>
    <w:rsid w:val="008F4BF9"/>
    <w:rsid w:val="008F55F5"/>
    <w:rsid w:val="008F69EA"/>
    <w:rsid w:val="008F7165"/>
    <w:rsid w:val="008F73F4"/>
    <w:rsid w:val="008F7650"/>
    <w:rsid w:val="00901B56"/>
    <w:rsid w:val="009023AD"/>
    <w:rsid w:val="0090272E"/>
    <w:rsid w:val="0090284A"/>
    <w:rsid w:val="00906063"/>
    <w:rsid w:val="009063D2"/>
    <w:rsid w:val="009069DA"/>
    <w:rsid w:val="00906A5F"/>
    <w:rsid w:val="00910098"/>
    <w:rsid w:val="009155A2"/>
    <w:rsid w:val="00916AEA"/>
    <w:rsid w:val="00916FBC"/>
    <w:rsid w:val="009178DB"/>
    <w:rsid w:val="00917C96"/>
    <w:rsid w:val="009206A0"/>
    <w:rsid w:val="0092189E"/>
    <w:rsid w:val="00921911"/>
    <w:rsid w:val="009222F7"/>
    <w:rsid w:val="009227B8"/>
    <w:rsid w:val="00923265"/>
    <w:rsid w:val="00924129"/>
    <w:rsid w:val="00924543"/>
    <w:rsid w:val="00927D41"/>
    <w:rsid w:val="00930162"/>
    <w:rsid w:val="009307E2"/>
    <w:rsid w:val="00930F48"/>
    <w:rsid w:val="00932AF7"/>
    <w:rsid w:val="0093446F"/>
    <w:rsid w:val="009413CB"/>
    <w:rsid w:val="00942253"/>
    <w:rsid w:val="00945F26"/>
    <w:rsid w:val="0094622B"/>
    <w:rsid w:val="00947315"/>
    <w:rsid w:val="00947D37"/>
    <w:rsid w:val="00952379"/>
    <w:rsid w:val="0095382A"/>
    <w:rsid w:val="009539D1"/>
    <w:rsid w:val="00954769"/>
    <w:rsid w:val="00954C85"/>
    <w:rsid w:val="00955930"/>
    <w:rsid w:val="00955D34"/>
    <w:rsid w:val="0096060C"/>
    <w:rsid w:val="009606D9"/>
    <w:rsid w:val="00960E21"/>
    <w:rsid w:val="009656BB"/>
    <w:rsid w:val="009657B7"/>
    <w:rsid w:val="00965AEA"/>
    <w:rsid w:val="0096609D"/>
    <w:rsid w:val="00970E5E"/>
    <w:rsid w:val="00971348"/>
    <w:rsid w:val="00971819"/>
    <w:rsid w:val="009722A2"/>
    <w:rsid w:val="00974563"/>
    <w:rsid w:val="0098457B"/>
    <w:rsid w:val="00984B45"/>
    <w:rsid w:val="009857CC"/>
    <w:rsid w:val="00985C37"/>
    <w:rsid w:val="00986BE7"/>
    <w:rsid w:val="00986F0C"/>
    <w:rsid w:val="0099090E"/>
    <w:rsid w:val="00992A2B"/>
    <w:rsid w:val="009945D9"/>
    <w:rsid w:val="00994653"/>
    <w:rsid w:val="009A330C"/>
    <w:rsid w:val="009A3856"/>
    <w:rsid w:val="009A445E"/>
    <w:rsid w:val="009A4591"/>
    <w:rsid w:val="009A45D7"/>
    <w:rsid w:val="009A6080"/>
    <w:rsid w:val="009B1D54"/>
    <w:rsid w:val="009B2292"/>
    <w:rsid w:val="009B352E"/>
    <w:rsid w:val="009B531D"/>
    <w:rsid w:val="009B7ABF"/>
    <w:rsid w:val="009C05F3"/>
    <w:rsid w:val="009C0F30"/>
    <w:rsid w:val="009C1918"/>
    <w:rsid w:val="009C5BF3"/>
    <w:rsid w:val="009C6CF4"/>
    <w:rsid w:val="009D2831"/>
    <w:rsid w:val="009D384B"/>
    <w:rsid w:val="009E0726"/>
    <w:rsid w:val="009E0BE1"/>
    <w:rsid w:val="009E191B"/>
    <w:rsid w:val="009E1B45"/>
    <w:rsid w:val="009E1C29"/>
    <w:rsid w:val="009E41EF"/>
    <w:rsid w:val="009E7D12"/>
    <w:rsid w:val="009E7F6A"/>
    <w:rsid w:val="009F1033"/>
    <w:rsid w:val="009F240E"/>
    <w:rsid w:val="009F250A"/>
    <w:rsid w:val="009F52CE"/>
    <w:rsid w:val="009F7804"/>
    <w:rsid w:val="00A10785"/>
    <w:rsid w:val="00A13A17"/>
    <w:rsid w:val="00A14451"/>
    <w:rsid w:val="00A153E4"/>
    <w:rsid w:val="00A16F54"/>
    <w:rsid w:val="00A248F8"/>
    <w:rsid w:val="00A24F62"/>
    <w:rsid w:val="00A26B6C"/>
    <w:rsid w:val="00A27544"/>
    <w:rsid w:val="00A30005"/>
    <w:rsid w:val="00A33E51"/>
    <w:rsid w:val="00A354B7"/>
    <w:rsid w:val="00A360AF"/>
    <w:rsid w:val="00A36A22"/>
    <w:rsid w:val="00A37237"/>
    <w:rsid w:val="00A42351"/>
    <w:rsid w:val="00A42C18"/>
    <w:rsid w:val="00A43070"/>
    <w:rsid w:val="00A4507C"/>
    <w:rsid w:val="00A50CEF"/>
    <w:rsid w:val="00A51126"/>
    <w:rsid w:val="00A51820"/>
    <w:rsid w:val="00A547B2"/>
    <w:rsid w:val="00A55E01"/>
    <w:rsid w:val="00A570BF"/>
    <w:rsid w:val="00A578FD"/>
    <w:rsid w:val="00A607A6"/>
    <w:rsid w:val="00A6087B"/>
    <w:rsid w:val="00A60BBC"/>
    <w:rsid w:val="00A617D2"/>
    <w:rsid w:val="00A619DF"/>
    <w:rsid w:val="00A62F49"/>
    <w:rsid w:val="00A65EF8"/>
    <w:rsid w:val="00A66DFA"/>
    <w:rsid w:val="00A675EB"/>
    <w:rsid w:val="00A67760"/>
    <w:rsid w:val="00A73B87"/>
    <w:rsid w:val="00A7434A"/>
    <w:rsid w:val="00A747C9"/>
    <w:rsid w:val="00A754FB"/>
    <w:rsid w:val="00A7594D"/>
    <w:rsid w:val="00A75A7A"/>
    <w:rsid w:val="00A75D22"/>
    <w:rsid w:val="00A75DD7"/>
    <w:rsid w:val="00A76367"/>
    <w:rsid w:val="00A80663"/>
    <w:rsid w:val="00A80A38"/>
    <w:rsid w:val="00A81E88"/>
    <w:rsid w:val="00A82E3A"/>
    <w:rsid w:val="00A84673"/>
    <w:rsid w:val="00A904AE"/>
    <w:rsid w:val="00A937C7"/>
    <w:rsid w:val="00A946D4"/>
    <w:rsid w:val="00A95E21"/>
    <w:rsid w:val="00A95F00"/>
    <w:rsid w:val="00A96E68"/>
    <w:rsid w:val="00A97A55"/>
    <w:rsid w:val="00A97D2C"/>
    <w:rsid w:val="00AA2E36"/>
    <w:rsid w:val="00AA7199"/>
    <w:rsid w:val="00AB1FE4"/>
    <w:rsid w:val="00AB266F"/>
    <w:rsid w:val="00AB2896"/>
    <w:rsid w:val="00AB2ED2"/>
    <w:rsid w:val="00AB31B4"/>
    <w:rsid w:val="00AB3290"/>
    <w:rsid w:val="00AB5C7F"/>
    <w:rsid w:val="00AB5E4D"/>
    <w:rsid w:val="00AC005D"/>
    <w:rsid w:val="00AC25D0"/>
    <w:rsid w:val="00AC5036"/>
    <w:rsid w:val="00AC5150"/>
    <w:rsid w:val="00AC56F0"/>
    <w:rsid w:val="00AC5D85"/>
    <w:rsid w:val="00AC6DFE"/>
    <w:rsid w:val="00AD0B16"/>
    <w:rsid w:val="00AD0C72"/>
    <w:rsid w:val="00AD2377"/>
    <w:rsid w:val="00AD2714"/>
    <w:rsid w:val="00AD541C"/>
    <w:rsid w:val="00AD5AC4"/>
    <w:rsid w:val="00AE1EA6"/>
    <w:rsid w:val="00AE2177"/>
    <w:rsid w:val="00AE2966"/>
    <w:rsid w:val="00AF1A03"/>
    <w:rsid w:val="00AF236F"/>
    <w:rsid w:val="00AF2D6F"/>
    <w:rsid w:val="00AF4E63"/>
    <w:rsid w:val="00AF6E00"/>
    <w:rsid w:val="00AF77F1"/>
    <w:rsid w:val="00AF7AA8"/>
    <w:rsid w:val="00B0017C"/>
    <w:rsid w:val="00B0052C"/>
    <w:rsid w:val="00B0104B"/>
    <w:rsid w:val="00B04DF6"/>
    <w:rsid w:val="00B05BE0"/>
    <w:rsid w:val="00B05CE7"/>
    <w:rsid w:val="00B05D51"/>
    <w:rsid w:val="00B07C4C"/>
    <w:rsid w:val="00B10318"/>
    <w:rsid w:val="00B10994"/>
    <w:rsid w:val="00B11A01"/>
    <w:rsid w:val="00B11EC1"/>
    <w:rsid w:val="00B12810"/>
    <w:rsid w:val="00B12B75"/>
    <w:rsid w:val="00B150AB"/>
    <w:rsid w:val="00B15D52"/>
    <w:rsid w:val="00B16002"/>
    <w:rsid w:val="00B16ED3"/>
    <w:rsid w:val="00B20152"/>
    <w:rsid w:val="00B2064B"/>
    <w:rsid w:val="00B238C5"/>
    <w:rsid w:val="00B23FAF"/>
    <w:rsid w:val="00B2565F"/>
    <w:rsid w:val="00B2604D"/>
    <w:rsid w:val="00B269DE"/>
    <w:rsid w:val="00B278B8"/>
    <w:rsid w:val="00B355D7"/>
    <w:rsid w:val="00B35DD7"/>
    <w:rsid w:val="00B3720A"/>
    <w:rsid w:val="00B40B80"/>
    <w:rsid w:val="00B40EF7"/>
    <w:rsid w:val="00B42996"/>
    <w:rsid w:val="00B43256"/>
    <w:rsid w:val="00B433ED"/>
    <w:rsid w:val="00B4492C"/>
    <w:rsid w:val="00B47B80"/>
    <w:rsid w:val="00B5010A"/>
    <w:rsid w:val="00B51167"/>
    <w:rsid w:val="00B5252C"/>
    <w:rsid w:val="00B52D54"/>
    <w:rsid w:val="00B53B74"/>
    <w:rsid w:val="00B55C65"/>
    <w:rsid w:val="00B563E9"/>
    <w:rsid w:val="00B5711B"/>
    <w:rsid w:val="00B603C8"/>
    <w:rsid w:val="00B608C6"/>
    <w:rsid w:val="00B62212"/>
    <w:rsid w:val="00B641F1"/>
    <w:rsid w:val="00B6489B"/>
    <w:rsid w:val="00B654F1"/>
    <w:rsid w:val="00B656D8"/>
    <w:rsid w:val="00B701A6"/>
    <w:rsid w:val="00B702C2"/>
    <w:rsid w:val="00B71E0D"/>
    <w:rsid w:val="00B72A02"/>
    <w:rsid w:val="00B7444A"/>
    <w:rsid w:val="00B751F0"/>
    <w:rsid w:val="00B752FE"/>
    <w:rsid w:val="00B761BD"/>
    <w:rsid w:val="00B766F6"/>
    <w:rsid w:val="00B772F1"/>
    <w:rsid w:val="00B80C18"/>
    <w:rsid w:val="00B8282F"/>
    <w:rsid w:val="00B85099"/>
    <w:rsid w:val="00B8574F"/>
    <w:rsid w:val="00B85B7A"/>
    <w:rsid w:val="00B86FF0"/>
    <w:rsid w:val="00B903FE"/>
    <w:rsid w:val="00B90DC4"/>
    <w:rsid w:val="00B912F0"/>
    <w:rsid w:val="00B91F19"/>
    <w:rsid w:val="00B9474F"/>
    <w:rsid w:val="00B954E8"/>
    <w:rsid w:val="00BA21A0"/>
    <w:rsid w:val="00BA3468"/>
    <w:rsid w:val="00BA3E62"/>
    <w:rsid w:val="00BA499C"/>
    <w:rsid w:val="00BB281F"/>
    <w:rsid w:val="00BB51B1"/>
    <w:rsid w:val="00BB5720"/>
    <w:rsid w:val="00BB58C7"/>
    <w:rsid w:val="00BB61D7"/>
    <w:rsid w:val="00BB64CF"/>
    <w:rsid w:val="00BB7E41"/>
    <w:rsid w:val="00BC0A3F"/>
    <w:rsid w:val="00BC20D5"/>
    <w:rsid w:val="00BC24CA"/>
    <w:rsid w:val="00BC2BFA"/>
    <w:rsid w:val="00BC459C"/>
    <w:rsid w:val="00BC4DFE"/>
    <w:rsid w:val="00BC5D8F"/>
    <w:rsid w:val="00BC707E"/>
    <w:rsid w:val="00BD1851"/>
    <w:rsid w:val="00BD1B0F"/>
    <w:rsid w:val="00BD1E1D"/>
    <w:rsid w:val="00BD218B"/>
    <w:rsid w:val="00BD2D84"/>
    <w:rsid w:val="00BD2DD7"/>
    <w:rsid w:val="00BD2E53"/>
    <w:rsid w:val="00BD3ECF"/>
    <w:rsid w:val="00BD7920"/>
    <w:rsid w:val="00BE028E"/>
    <w:rsid w:val="00BE1315"/>
    <w:rsid w:val="00BE372B"/>
    <w:rsid w:val="00BE50A0"/>
    <w:rsid w:val="00BF080B"/>
    <w:rsid w:val="00BF4FEF"/>
    <w:rsid w:val="00BF60B1"/>
    <w:rsid w:val="00BF7621"/>
    <w:rsid w:val="00C01E32"/>
    <w:rsid w:val="00C029AE"/>
    <w:rsid w:val="00C03139"/>
    <w:rsid w:val="00C044F0"/>
    <w:rsid w:val="00C04584"/>
    <w:rsid w:val="00C04CBB"/>
    <w:rsid w:val="00C07E9B"/>
    <w:rsid w:val="00C100AA"/>
    <w:rsid w:val="00C10C28"/>
    <w:rsid w:val="00C1295B"/>
    <w:rsid w:val="00C12FAC"/>
    <w:rsid w:val="00C1320D"/>
    <w:rsid w:val="00C13F92"/>
    <w:rsid w:val="00C150A9"/>
    <w:rsid w:val="00C15490"/>
    <w:rsid w:val="00C159A6"/>
    <w:rsid w:val="00C15E3C"/>
    <w:rsid w:val="00C16A58"/>
    <w:rsid w:val="00C16BEE"/>
    <w:rsid w:val="00C16E9C"/>
    <w:rsid w:val="00C17BF7"/>
    <w:rsid w:val="00C20298"/>
    <w:rsid w:val="00C217D5"/>
    <w:rsid w:val="00C2237B"/>
    <w:rsid w:val="00C228F2"/>
    <w:rsid w:val="00C22E7F"/>
    <w:rsid w:val="00C235D3"/>
    <w:rsid w:val="00C26ECB"/>
    <w:rsid w:val="00C27E54"/>
    <w:rsid w:val="00C302B0"/>
    <w:rsid w:val="00C31083"/>
    <w:rsid w:val="00C32173"/>
    <w:rsid w:val="00C36387"/>
    <w:rsid w:val="00C377DB"/>
    <w:rsid w:val="00C37CFF"/>
    <w:rsid w:val="00C40CDC"/>
    <w:rsid w:val="00C41D41"/>
    <w:rsid w:val="00C4284F"/>
    <w:rsid w:val="00C432F5"/>
    <w:rsid w:val="00C4335D"/>
    <w:rsid w:val="00C4370D"/>
    <w:rsid w:val="00C4464B"/>
    <w:rsid w:val="00C44B3E"/>
    <w:rsid w:val="00C4738B"/>
    <w:rsid w:val="00C47B7A"/>
    <w:rsid w:val="00C506B2"/>
    <w:rsid w:val="00C50A6E"/>
    <w:rsid w:val="00C50CDA"/>
    <w:rsid w:val="00C52D5B"/>
    <w:rsid w:val="00C535CD"/>
    <w:rsid w:val="00C54ED2"/>
    <w:rsid w:val="00C56F1F"/>
    <w:rsid w:val="00C570BE"/>
    <w:rsid w:val="00C57DE8"/>
    <w:rsid w:val="00C60271"/>
    <w:rsid w:val="00C6151F"/>
    <w:rsid w:val="00C615D6"/>
    <w:rsid w:val="00C61A2C"/>
    <w:rsid w:val="00C61E1F"/>
    <w:rsid w:val="00C63EA2"/>
    <w:rsid w:val="00C64BC7"/>
    <w:rsid w:val="00C65918"/>
    <w:rsid w:val="00C66007"/>
    <w:rsid w:val="00C7056B"/>
    <w:rsid w:val="00C70F27"/>
    <w:rsid w:val="00C72208"/>
    <w:rsid w:val="00C724B5"/>
    <w:rsid w:val="00C72D9B"/>
    <w:rsid w:val="00C7643A"/>
    <w:rsid w:val="00C76B9A"/>
    <w:rsid w:val="00C779BB"/>
    <w:rsid w:val="00C8102E"/>
    <w:rsid w:val="00C81766"/>
    <w:rsid w:val="00C839CF"/>
    <w:rsid w:val="00C84A83"/>
    <w:rsid w:val="00C85190"/>
    <w:rsid w:val="00C85F2E"/>
    <w:rsid w:val="00C8634A"/>
    <w:rsid w:val="00C905E8"/>
    <w:rsid w:val="00C90CA3"/>
    <w:rsid w:val="00C91409"/>
    <w:rsid w:val="00C92943"/>
    <w:rsid w:val="00C92EB3"/>
    <w:rsid w:val="00C9660B"/>
    <w:rsid w:val="00C9698B"/>
    <w:rsid w:val="00C96AAA"/>
    <w:rsid w:val="00C96BF8"/>
    <w:rsid w:val="00C97C6A"/>
    <w:rsid w:val="00CA18F2"/>
    <w:rsid w:val="00CA260E"/>
    <w:rsid w:val="00CA4FC6"/>
    <w:rsid w:val="00CA5C84"/>
    <w:rsid w:val="00CA7652"/>
    <w:rsid w:val="00CA7BB6"/>
    <w:rsid w:val="00CB1E4C"/>
    <w:rsid w:val="00CB23DE"/>
    <w:rsid w:val="00CB353C"/>
    <w:rsid w:val="00CB3576"/>
    <w:rsid w:val="00CB3B03"/>
    <w:rsid w:val="00CB4837"/>
    <w:rsid w:val="00CB4D37"/>
    <w:rsid w:val="00CB58E0"/>
    <w:rsid w:val="00CB5DEB"/>
    <w:rsid w:val="00CB675B"/>
    <w:rsid w:val="00CB6967"/>
    <w:rsid w:val="00CB79EF"/>
    <w:rsid w:val="00CB7B58"/>
    <w:rsid w:val="00CB7F52"/>
    <w:rsid w:val="00CC04DC"/>
    <w:rsid w:val="00CC0602"/>
    <w:rsid w:val="00CC0BCB"/>
    <w:rsid w:val="00CC492B"/>
    <w:rsid w:val="00CC4DED"/>
    <w:rsid w:val="00CC5A14"/>
    <w:rsid w:val="00CC6094"/>
    <w:rsid w:val="00CC65E1"/>
    <w:rsid w:val="00CC6673"/>
    <w:rsid w:val="00CC6B79"/>
    <w:rsid w:val="00CC7BED"/>
    <w:rsid w:val="00CD0529"/>
    <w:rsid w:val="00CD064D"/>
    <w:rsid w:val="00CD0826"/>
    <w:rsid w:val="00CD45E7"/>
    <w:rsid w:val="00CD4849"/>
    <w:rsid w:val="00CD5A4A"/>
    <w:rsid w:val="00CD6319"/>
    <w:rsid w:val="00CD7480"/>
    <w:rsid w:val="00CE5007"/>
    <w:rsid w:val="00CE5635"/>
    <w:rsid w:val="00CE66BB"/>
    <w:rsid w:val="00CF0318"/>
    <w:rsid w:val="00CF12F8"/>
    <w:rsid w:val="00CF2D58"/>
    <w:rsid w:val="00CF2DF2"/>
    <w:rsid w:val="00CF3EFB"/>
    <w:rsid w:val="00CF412B"/>
    <w:rsid w:val="00CF4250"/>
    <w:rsid w:val="00CF735F"/>
    <w:rsid w:val="00CF79B7"/>
    <w:rsid w:val="00D00367"/>
    <w:rsid w:val="00D0055C"/>
    <w:rsid w:val="00D02F79"/>
    <w:rsid w:val="00D04241"/>
    <w:rsid w:val="00D065FC"/>
    <w:rsid w:val="00D10408"/>
    <w:rsid w:val="00D1268E"/>
    <w:rsid w:val="00D139DE"/>
    <w:rsid w:val="00D13D57"/>
    <w:rsid w:val="00D146AA"/>
    <w:rsid w:val="00D146FC"/>
    <w:rsid w:val="00D14C08"/>
    <w:rsid w:val="00D20642"/>
    <w:rsid w:val="00D2089F"/>
    <w:rsid w:val="00D20E9B"/>
    <w:rsid w:val="00D21401"/>
    <w:rsid w:val="00D21665"/>
    <w:rsid w:val="00D216BE"/>
    <w:rsid w:val="00D22AE8"/>
    <w:rsid w:val="00D239CA"/>
    <w:rsid w:val="00D27095"/>
    <w:rsid w:val="00D2793F"/>
    <w:rsid w:val="00D310B0"/>
    <w:rsid w:val="00D318F8"/>
    <w:rsid w:val="00D35755"/>
    <w:rsid w:val="00D36164"/>
    <w:rsid w:val="00D36CD1"/>
    <w:rsid w:val="00D37637"/>
    <w:rsid w:val="00D42584"/>
    <w:rsid w:val="00D44B50"/>
    <w:rsid w:val="00D453FA"/>
    <w:rsid w:val="00D461F9"/>
    <w:rsid w:val="00D46AA9"/>
    <w:rsid w:val="00D4727B"/>
    <w:rsid w:val="00D4759B"/>
    <w:rsid w:val="00D50391"/>
    <w:rsid w:val="00D5058D"/>
    <w:rsid w:val="00D51FFC"/>
    <w:rsid w:val="00D52114"/>
    <w:rsid w:val="00D5532B"/>
    <w:rsid w:val="00D555B5"/>
    <w:rsid w:val="00D56251"/>
    <w:rsid w:val="00D5697E"/>
    <w:rsid w:val="00D56C84"/>
    <w:rsid w:val="00D56D39"/>
    <w:rsid w:val="00D57E1E"/>
    <w:rsid w:val="00D628FA"/>
    <w:rsid w:val="00D65C9F"/>
    <w:rsid w:val="00D66218"/>
    <w:rsid w:val="00D675D1"/>
    <w:rsid w:val="00D678D1"/>
    <w:rsid w:val="00D70603"/>
    <w:rsid w:val="00D75CFA"/>
    <w:rsid w:val="00D75EE6"/>
    <w:rsid w:val="00D77367"/>
    <w:rsid w:val="00D77A6A"/>
    <w:rsid w:val="00D81EB9"/>
    <w:rsid w:val="00D827D0"/>
    <w:rsid w:val="00D839F4"/>
    <w:rsid w:val="00D84060"/>
    <w:rsid w:val="00D8493D"/>
    <w:rsid w:val="00D854CA"/>
    <w:rsid w:val="00D8787F"/>
    <w:rsid w:val="00D878CB"/>
    <w:rsid w:val="00D87CCF"/>
    <w:rsid w:val="00D90490"/>
    <w:rsid w:val="00D90628"/>
    <w:rsid w:val="00D90B40"/>
    <w:rsid w:val="00D924B4"/>
    <w:rsid w:val="00D9269D"/>
    <w:rsid w:val="00D95413"/>
    <w:rsid w:val="00D96DA0"/>
    <w:rsid w:val="00D97597"/>
    <w:rsid w:val="00D976D0"/>
    <w:rsid w:val="00DA007B"/>
    <w:rsid w:val="00DA1ED2"/>
    <w:rsid w:val="00DA1F23"/>
    <w:rsid w:val="00DA3E35"/>
    <w:rsid w:val="00DA4584"/>
    <w:rsid w:val="00DA50D2"/>
    <w:rsid w:val="00DA5A24"/>
    <w:rsid w:val="00DA78CD"/>
    <w:rsid w:val="00DB40E3"/>
    <w:rsid w:val="00DB4AD2"/>
    <w:rsid w:val="00DB55E2"/>
    <w:rsid w:val="00DC04A9"/>
    <w:rsid w:val="00DC19C9"/>
    <w:rsid w:val="00DC1CBE"/>
    <w:rsid w:val="00DC1CFE"/>
    <w:rsid w:val="00DC209B"/>
    <w:rsid w:val="00DC2C0C"/>
    <w:rsid w:val="00DC3DBE"/>
    <w:rsid w:val="00DC3EED"/>
    <w:rsid w:val="00DC47E4"/>
    <w:rsid w:val="00DC5B70"/>
    <w:rsid w:val="00DC6373"/>
    <w:rsid w:val="00DC69D7"/>
    <w:rsid w:val="00DC6A39"/>
    <w:rsid w:val="00DC6EBC"/>
    <w:rsid w:val="00DC7179"/>
    <w:rsid w:val="00DC7F0F"/>
    <w:rsid w:val="00DD02C5"/>
    <w:rsid w:val="00DD2866"/>
    <w:rsid w:val="00DD2E65"/>
    <w:rsid w:val="00DD34B9"/>
    <w:rsid w:val="00DD4DCE"/>
    <w:rsid w:val="00DD5CDF"/>
    <w:rsid w:val="00DD7C81"/>
    <w:rsid w:val="00DE06FB"/>
    <w:rsid w:val="00DE0C7C"/>
    <w:rsid w:val="00DE0DDA"/>
    <w:rsid w:val="00DE3088"/>
    <w:rsid w:val="00DE30FD"/>
    <w:rsid w:val="00DE3857"/>
    <w:rsid w:val="00DE54F1"/>
    <w:rsid w:val="00DE5C79"/>
    <w:rsid w:val="00DE7FEE"/>
    <w:rsid w:val="00DF2854"/>
    <w:rsid w:val="00DF3C06"/>
    <w:rsid w:val="00DF463F"/>
    <w:rsid w:val="00DF6F60"/>
    <w:rsid w:val="00E00CF3"/>
    <w:rsid w:val="00E01366"/>
    <w:rsid w:val="00E028CE"/>
    <w:rsid w:val="00E03D63"/>
    <w:rsid w:val="00E0415C"/>
    <w:rsid w:val="00E06907"/>
    <w:rsid w:val="00E06C74"/>
    <w:rsid w:val="00E077CF"/>
    <w:rsid w:val="00E1164A"/>
    <w:rsid w:val="00E13776"/>
    <w:rsid w:val="00E14723"/>
    <w:rsid w:val="00E14C6C"/>
    <w:rsid w:val="00E15427"/>
    <w:rsid w:val="00E16323"/>
    <w:rsid w:val="00E165C6"/>
    <w:rsid w:val="00E17B7D"/>
    <w:rsid w:val="00E209C3"/>
    <w:rsid w:val="00E21DB4"/>
    <w:rsid w:val="00E22038"/>
    <w:rsid w:val="00E22279"/>
    <w:rsid w:val="00E27F68"/>
    <w:rsid w:val="00E30E8E"/>
    <w:rsid w:val="00E33A59"/>
    <w:rsid w:val="00E33BD7"/>
    <w:rsid w:val="00E34B1F"/>
    <w:rsid w:val="00E35452"/>
    <w:rsid w:val="00E3687C"/>
    <w:rsid w:val="00E40AB2"/>
    <w:rsid w:val="00E40AE2"/>
    <w:rsid w:val="00E41089"/>
    <w:rsid w:val="00E414B7"/>
    <w:rsid w:val="00E41532"/>
    <w:rsid w:val="00E42221"/>
    <w:rsid w:val="00E43556"/>
    <w:rsid w:val="00E4382B"/>
    <w:rsid w:val="00E444D1"/>
    <w:rsid w:val="00E44AC6"/>
    <w:rsid w:val="00E45314"/>
    <w:rsid w:val="00E458A4"/>
    <w:rsid w:val="00E46341"/>
    <w:rsid w:val="00E46F27"/>
    <w:rsid w:val="00E50AAE"/>
    <w:rsid w:val="00E52641"/>
    <w:rsid w:val="00E526FB"/>
    <w:rsid w:val="00E57F28"/>
    <w:rsid w:val="00E62A5F"/>
    <w:rsid w:val="00E62FD0"/>
    <w:rsid w:val="00E651E1"/>
    <w:rsid w:val="00E6781C"/>
    <w:rsid w:val="00E70400"/>
    <w:rsid w:val="00E7316C"/>
    <w:rsid w:val="00E74690"/>
    <w:rsid w:val="00E81670"/>
    <w:rsid w:val="00E823DE"/>
    <w:rsid w:val="00E8357A"/>
    <w:rsid w:val="00E835CE"/>
    <w:rsid w:val="00E844B1"/>
    <w:rsid w:val="00E8499E"/>
    <w:rsid w:val="00E84AF5"/>
    <w:rsid w:val="00E85834"/>
    <w:rsid w:val="00E8688D"/>
    <w:rsid w:val="00E86B2B"/>
    <w:rsid w:val="00E86B9E"/>
    <w:rsid w:val="00E87816"/>
    <w:rsid w:val="00E879B6"/>
    <w:rsid w:val="00E91053"/>
    <w:rsid w:val="00E917C4"/>
    <w:rsid w:val="00E931A9"/>
    <w:rsid w:val="00E94AD5"/>
    <w:rsid w:val="00E9681C"/>
    <w:rsid w:val="00EA0C86"/>
    <w:rsid w:val="00EA280C"/>
    <w:rsid w:val="00EA4B4B"/>
    <w:rsid w:val="00EA5646"/>
    <w:rsid w:val="00EB1302"/>
    <w:rsid w:val="00EB25FE"/>
    <w:rsid w:val="00EB3723"/>
    <w:rsid w:val="00EB3C29"/>
    <w:rsid w:val="00EB4745"/>
    <w:rsid w:val="00EC02B4"/>
    <w:rsid w:val="00EC0A22"/>
    <w:rsid w:val="00EC1332"/>
    <w:rsid w:val="00EC3500"/>
    <w:rsid w:val="00EC454F"/>
    <w:rsid w:val="00ED046E"/>
    <w:rsid w:val="00ED0DE8"/>
    <w:rsid w:val="00ED246A"/>
    <w:rsid w:val="00ED5330"/>
    <w:rsid w:val="00ED5D6E"/>
    <w:rsid w:val="00EE098E"/>
    <w:rsid w:val="00EE0DB6"/>
    <w:rsid w:val="00EE14F2"/>
    <w:rsid w:val="00EE31E6"/>
    <w:rsid w:val="00EE3F42"/>
    <w:rsid w:val="00EE6B1C"/>
    <w:rsid w:val="00EE6D0B"/>
    <w:rsid w:val="00EE7C66"/>
    <w:rsid w:val="00EF084A"/>
    <w:rsid w:val="00EF11CF"/>
    <w:rsid w:val="00EF48F8"/>
    <w:rsid w:val="00EF4E94"/>
    <w:rsid w:val="00EF52E7"/>
    <w:rsid w:val="00EF6C81"/>
    <w:rsid w:val="00EF7053"/>
    <w:rsid w:val="00EF73E0"/>
    <w:rsid w:val="00EF7F17"/>
    <w:rsid w:val="00F0097A"/>
    <w:rsid w:val="00F02B5E"/>
    <w:rsid w:val="00F048FB"/>
    <w:rsid w:val="00F06163"/>
    <w:rsid w:val="00F0653E"/>
    <w:rsid w:val="00F066B7"/>
    <w:rsid w:val="00F07621"/>
    <w:rsid w:val="00F1394F"/>
    <w:rsid w:val="00F14B83"/>
    <w:rsid w:val="00F173BE"/>
    <w:rsid w:val="00F202D2"/>
    <w:rsid w:val="00F20DE8"/>
    <w:rsid w:val="00F2164F"/>
    <w:rsid w:val="00F22397"/>
    <w:rsid w:val="00F223D5"/>
    <w:rsid w:val="00F23121"/>
    <w:rsid w:val="00F2336B"/>
    <w:rsid w:val="00F23FB0"/>
    <w:rsid w:val="00F2488E"/>
    <w:rsid w:val="00F25660"/>
    <w:rsid w:val="00F25E5F"/>
    <w:rsid w:val="00F273E4"/>
    <w:rsid w:val="00F30182"/>
    <w:rsid w:val="00F31273"/>
    <w:rsid w:val="00F32997"/>
    <w:rsid w:val="00F332BE"/>
    <w:rsid w:val="00F33D60"/>
    <w:rsid w:val="00F36FAD"/>
    <w:rsid w:val="00F40285"/>
    <w:rsid w:val="00F405F9"/>
    <w:rsid w:val="00F419C1"/>
    <w:rsid w:val="00F42C5C"/>
    <w:rsid w:val="00F43DE4"/>
    <w:rsid w:val="00F467BD"/>
    <w:rsid w:val="00F528C1"/>
    <w:rsid w:val="00F53998"/>
    <w:rsid w:val="00F541D3"/>
    <w:rsid w:val="00F558D5"/>
    <w:rsid w:val="00F560E4"/>
    <w:rsid w:val="00F56450"/>
    <w:rsid w:val="00F61C0F"/>
    <w:rsid w:val="00F62930"/>
    <w:rsid w:val="00F63EB4"/>
    <w:rsid w:val="00F64343"/>
    <w:rsid w:val="00F66B51"/>
    <w:rsid w:val="00F673C4"/>
    <w:rsid w:val="00F67BCC"/>
    <w:rsid w:val="00F70C13"/>
    <w:rsid w:val="00F70EEF"/>
    <w:rsid w:val="00F71C86"/>
    <w:rsid w:val="00F7285F"/>
    <w:rsid w:val="00F730B9"/>
    <w:rsid w:val="00F7379A"/>
    <w:rsid w:val="00F7473C"/>
    <w:rsid w:val="00F7637A"/>
    <w:rsid w:val="00F775BD"/>
    <w:rsid w:val="00F808B6"/>
    <w:rsid w:val="00F819C9"/>
    <w:rsid w:val="00F81C2C"/>
    <w:rsid w:val="00F8285C"/>
    <w:rsid w:val="00F83108"/>
    <w:rsid w:val="00F84A43"/>
    <w:rsid w:val="00F84D8D"/>
    <w:rsid w:val="00F870BE"/>
    <w:rsid w:val="00F9006E"/>
    <w:rsid w:val="00F90970"/>
    <w:rsid w:val="00F91206"/>
    <w:rsid w:val="00F9180F"/>
    <w:rsid w:val="00F923C1"/>
    <w:rsid w:val="00F926E3"/>
    <w:rsid w:val="00F92AA8"/>
    <w:rsid w:val="00F93223"/>
    <w:rsid w:val="00F955A6"/>
    <w:rsid w:val="00F95A47"/>
    <w:rsid w:val="00F96BA1"/>
    <w:rsid w:val="00FA09F9"/>
    <w:rsid w:val="00FA3D79"/>
    <w:rsid w:val="00FA7321"/>
    <w:rsid w:val="00FB0452"/>
    <w:rsid w:val="00FB2600"/>
    <w:rsid w:val="00FB2BB1"/>
    <w:rsid w:val="00FB39A7"/>
    <w:rsid w:val="00FB4237"/>
    <w:rsid w:val="00FB5A06"/>
    <w:rsid w:val="00FB70F1"/>
    <w:rsid w:val="00FB7CC8"/>
    <w:rsid w:val="00FB7CE5"/>
    <w:rsid w:val="00FC09D4"/>
    <w:rsid w:val="00FC0E63"/>
    <w:rsid w:val="00FC2149"/>
    <w:rsid w:val="00FC5890"/>
    <w:rsid w:val="00FC6DDF"/>
    <w:rsid w:val="00FC786A"/>
    <w:rsid w:val="00FC7A3D"/>
    <w:rsid w:val="00FC7A8D"/>
    <w:rsid w:val="00FD009C"/>
    <w:rsid w:val="00FD3243"/>
    <w:rsid w:val="00FD4188"/>
    <w:rsid w:val="00FD69B7"/>
    <w:rsid w:val="00FD7987"/>
    <w:rsid w:val="00FD7EEF"/>
    <w:rsid w:val="00FE2EBF"/>
    <w:rsid w:val="00FE30AD"/>
    <w:rsid w:val="00FE5416"/>
    <w:rsid w:val="00FE622A"/>
    <w:rsid w:val="00FE65B5"/>
    <w:rsid w:val="00FE6919"/>
    <w:rsid w:val="00FE6BD9"/>
    <w:rsid w:val="00FE6F5D"/>
    <w:rsid w:val="00FE7447"/>
    <w:rsid w:val="00FE7AE7"/>
    <w:rsid w:val="00FF0F07"/>
    <w:rsid w:val="00FF1FB7"/>
    <w:rsid w:val="00FF25F7"/>
    <w:rsid w:val="00FF34DE"/>
    <w:rsid w:val="00FF5F38"/>
    <w:rsid w:val="00FF6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 w:type="paragraph" w:styleId="Revision">
    <w:name w:val="Revision"/>
    <w:hidden/>
    <w:uiPriority w:val="99"/>
    <w:semiHidden/>
    <w:rsid w:val="00350CA8"/>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586E11"/>
    <w:rPr>
      <w:color w:val="605E5C"/>
      <w:shd w:val="clear" w:color="auto" w:fill="E1DFDD"/>
    </w:rPr>
  </w:style>
  <w:style w:type="paragraph" w:styleId="Date">
    <w:name w:val="Date"/>
    <w:next w:val="BodyText"/>
    <w:link w:val="DateChar"/>
    <w:qFormat/>
    <w:rsid w:val="00700C61"/>
    <w:pPr>
      <w:keepNext/>
      <w:keepLines/>
      <w:spacing w:after="200" w:line="240" w:lineRule="auto"/>
      <w:jc w:val="center"/>
    </w:pPr>
    <w:rPr>
      <w:sz w:val="24"/>
      <w:szCs w:val="24"/>
    </w:rPr>
  </w:style>
  <w:style w:type="character" w:customStyle="1" w:styleId="DateChar">
    <w:name w:val="Date Char"/>
    <w:basedOn w:val="DefaultParagraphFont"/>
    <w:link w:val="Date"/>
    <w:rsid w:val="00700C61"/>
    <w:rPr>
      <w:sz w:val="24"/>
      <w:szCs w:val="24"/>
    </w:rPr>
  </w:style>
  <w:style w:type="paragraph" w:styleId="BodyText">
    <w:name w:val="Body Text"/>
    <w:basedOn w:val="Normal"/>
    <w:link w:val="BodyTextChar"/>
    <w:uiPriority w:val="99"/>
    <w:semiHidden/>
    <w:unhideWhenUsed/>
    <w:rsid w:val="00700C61"/>
    <w:pPr>
      <w:spacing w:after="120"/>
    </w:pPr>
  </w:style>
  <w:style w:type="character" w:customStyle="1" w:styleId="BodyTextChar">
    <w:name w:val="Body Text Char"/>
    <w:basedOn w:val="DefaultParagraphFont"/>
    <w:link w:val="BodyText"/>
    <w:uiPriority w:val="99"/>
    <w:semiHidden/>
    <w:rsid w:val="00700C61"/>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238248395">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788355250">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 w:id="214488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ndrew.Murdoch@dfw.wa.gov" TargetMode="External"/><Relationship Id="rId18" Type="http://schemas.openxmlformats.org/officeDocument/2006/relationships/hyperlink" Target="https://www.usbr.gov/pn/hydromet/yakima/yakwebarcread.html%20" TargetMode="External"/><Relationship Id="rId26" Type="http://schemas.openxmlformats.org/officeDocument/2006/relationships/hyperlink" Target="https://doi.org/10.1002/eap.2202" TargetMode="External"/><Relationship Id="rId3" Type="http://schemas.openxmlformats.org/officeDocument/2006/relationships/customXml" Target="../customXml/item3.xml"/><Relationship Id="rId21" Type="http://schemas.openxmlformats.org/officeDocument/2006/relationships/image" Target="media/image2.jpeg"/><Relationship Id="rId7" Type="http://schemas.openxmlformats.org/officeDocument/2006/relationships/webSettings" Target="webSettings.xml"/><Relationship Id="rId12" Type="http://schemas.openxmlformats.org/officeDocument/2006/relationships/hyperlink" Target="mailto:Benjamin.Truscott@dfw.wa.gov" TargetMode="External"/><Relationship Id="rId17" Type="http://schemas.openxmlformats.org/officeDocument/2006/relationships/hyperlink" Target="http://www.cbr.washington.edu/dart/query/adult_month_sum" TargetMode="External"/><Relationship Id="rId25" Type="http://schemas.openxmlformats.org/officeDocument/2006/relationships/hyperlink" Target="http://www.R-project.org" TargetMode="Externa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1.jpe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evin.See@merck.com" TargetMode="External"/><Relationship Id="rId24" Type="http://schemas.openxmlformats.org/officeDocument/2006/relationships/hyperlink" Target="https://CRAN.R-project.org/package=rjags" TargetMode="External"/><Relationship Id="rId5"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chart" Target="charts/chart2.xml"/><Relationship Id="rId28" Type="http://schemas.openxmlformats.org/officeDocument/2006/relationships/fontTable" Target="fontTable.xml"/><Relationship Id="rId10" Type="http://schemas.openxmlformats.org/officeDocument/2006/relationships/hyperlink" Target="mailto:Andrew.Murdoch@dfw.wa.gov" TargetMode="External"/><Relationship Id="rId19" Type="http://schemas.openxmlformats.org/officeDocument/2006/relationships/hyperlink" Target="file:///C:\Users\murdoarm\AppData\Roaming\Microsoft\Word\(http:\www.cbr.washington.edu\dart\query\river_daily"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chart" Target="charts/chart1.xml"/><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B7B3EA-EF77-4860-968A-4585F54B1240}">
  <ds:schemaRefs>
    <ds:schemaRef ds:uri="http://schemas.microsoft.com/sharepoint/v3/contenttype/forms"/>
  </ds:schemaRefs>
</ds:datastoreItem>
</file>

<file path=customXml/itemProps3.xml><?xml version="1.0" encoding="utf-8"?>
<ds:datastoreItem xmlns:ds="http://schemas.openxmlformats.org/officeDocument/2006/customXml" ds:itemID="{C8F8D8D2-5577-4D38-9522-4F69C956D8D8}">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8969</Words>
  <Characters>51127</Characters>
  <Application>Microsoft Office Word</Application>
  <DocSecurity>4</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59977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See, Kevin</cp:lastModifiedBy>
  <cp:revision>2</cp:revision>
  <cp:lastPrinted>2019-10-09T15:29:00Z</cp:lastPrinted>
  <dcterms:created xsi:type="dcterms:W3CDTF">2020-10-08T22:54:00Z</dcterms:created>
  <dcterms:modified xsi:type="dcterms:W3CDTF">2020-10-08T22:54:00Z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ies>
</file>