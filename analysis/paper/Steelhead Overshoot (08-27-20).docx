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DD68EC" w14:textId="4783A84C" w:rsidR="00492781" w:rsidRDefault="00492781" w:rsidP="00373BFC">
      <w:pPr>
        <w:spacing w:after="0" w:line="480" w:lineRule="auto"/>
        <w:jc w:val="center"/>
        <w:outlineLvl w:val="0"/>
        <w:rPr>
          <w:rFonts w:ascii="Times New Roman" w:hAnsi="Times New Roman"/>
          <w:b/>
          <w:sz w:val="24"/>
          <w:szCs w:val="24"/>
        </w:rPr>
      </w:pPr>
      <w:r>
        <w:rPr>
          <w:rFonts w:ascii="Times New Roman" w:hAnsi="Times New Roman"/>
          <w:b/>
          <w:sz w:val="24"/>
          <w:szCs w:val="24"/>
        </w:rPr>
        <w:t xml:space="preserve">Abundance </w:t>
      </w:r>
      <w:r w:rsidR="00373BFC">
        <w:rPr>
          <w:rFonts w:ascii="Times New Roman" w:hAnsi="Times New Roman"/>
          <w:b/>
          <w:sz w:val="24"/>
          <w:szCs w:val="24"/>
        </w:rPr>
        <w:t xml:space="preserve">and Migration Success </w:t>
      </w:r>
      <w:r>
        <w:rPr>
          <w:rFonts w:ascii="Times New Roman" w:hAnsi="Times New Roman"/>
          <w:b/>
          <w:sz w:val="24"/>
          <w:szCs w:val="24"/>
        </w:rPr>
        <w:t xml:space="preserve">of Overshoot Steelhead in the Upper Columbia </w:t>
      </w:r>
      <w:commentRangeStart w:id="0"/>
      <w:r>
        <w:rPr>
          <w:rFonts w:ascii="Times New Roman" w:hAnsi="Times New Roman"/>
          <w:b/>
          <w:sz w:val="24"/>
          <w:szCs w:val="24"/>
        </w:rPr>
        <w:t>River</w:t>
      </w:r>
      <w:commentRangeEnd w:id="0"/>
      <w:r w:rsidR="0045352E">
        <w:rPr>
          <w:rStyle w:val="CommentReference"/>
        </w:rPr>
        <w:commentReference w:id="0"/>
      </w:r>
      <w:r>
        <w:rPr>
          <w:rFonts w:ascii="Times New Roman" w:hAnsi="Times New Roman"/>
          <w:b/>
          <w:sz w:val="24"/>
          <w:szCs w:val="24"/>
        </w:rPr>
        <w:t xml:space="preserve"> </w:t>
      </w:r>
    </w:p>
    <w:p w14:paraId="350F1707" w14:textId="77777777" w:rsidR="00492781" w:rsidRDefault="00492781" w:rsidP="00373BFC">
      <w:pPr>
        <w:spacing w:after="0" w:line="480" w:lineRule="auto"/>
        <w:jc w:val="center"/>
        <w:outlineLvl w:val="0"/>
        <w:rPr>
          <w:rFonts w:ascii="Times New Roman" w:hAnsi="Times New Roman"/>
          <w:sz w:val="24"/>
          <w:szCs w:val="24"/>
        </w:rPr>
      </w:pPr>
    </w:p>
    <w:p w14:paraId="1EF33399" w14:textId="77777777" w:rsidR="00492781" w:rsidRDefault="00492781" w:rsidP="00373BFC">
      <w:pPr>
        <w:spacing w:after="0" w:line="480" w:lineRule="auto"/>
        <w:jc w:val="center"/>
        <w:outlineLvl w:val="0"/>
        <w:rPr>
          <w:rFonts w:ascii="Times New Roman" w:hAnsi="Times New Roman"/>
          <w:sz w:val="24"/>
          <w:szCs w:val="24"/>
        </w:rPr>
      </w:pPr>
      <w:r>
        <w:rPr>
          <w:rFonts w:ascii="Times New Roman" w:hAnsi="Times New Roman"/>
          <w:sz w:val="24"/>
          <w:szCs w:val="24"/>
        </w:rPr>
        <w:t>Andrew R. Murdoch, Kevin See</w:t>
      </w:r>
      <w:r w:rsidR="00A27544">
        <w:rPr>
          <w:rFonts w:ascii="Times New Roman" w:hAnsi="Times New Roman"/>
          <w:sz w:val="24"/>
          <w:szCs w:val="24"/>
        </w:rPr>
        <w:t>,</w:t>
      </w:r>
      <w:r w:rsidR="00A27544" w:rsidRPr="00A27544">
        <w:rPr>
          <w:rFonts w:ascii="Times New Roman" w:hAnsi="Times New Roman"/>
          <w:sz w:val="24"/>
          <w:szCs w:val="24"/>
        </w:rPr>
        <w:t xml:space="preserve"> </w:t>
      </w:r>
      <w:r w:rsidR="00A27544">
        <w:rPr>
          <w:rFonts w:ascii="Times New Roman" w:hAnsi="Times New Roman"/>
          <w:sz w:val="24"/>
          <w:szCs w:val="24"/>
        </w:rPr>
        <w:t>and Benjamin L. Truscott</w:t>
      </w:r>
    </w:p>
    <w:p w14:paraId="730F3611" w14:textId="77777777" w:rsidR="00492781" w:rsidRDefault="00492781" w:rsidP="00373BFC">
      <w:pPr>
        <w:spacing w:after="0" w:line="480" w:lineRule="auto"/>
        <w:outlineLvl w:val="0"/>
        <w:rPr>
          <w:rFonts w:ascii="Times New Roman" w:hAnsi="Times New Roman"/>
          <w:sz w:val="24"/>
          <w:szCs w:val="24"/>
        </w:rPr>
      </w:pPr>
    </w:p>
    <w:p w14:paraId="299A20F0" w14:textId="77777777" w:rsidR="00492781" w:rsidRDefault="00492781" w:rsidP="00373BFC">
      <w:pPr>
        <w:spacing w:after="0" w:line="480" w:lineRule="auto"/>
        <w:outlineLvl w:val="0"/>
        <w:rPr>
          <w:rFonts w:ascii="Times New Roman" w:hAnsi="Times New Roman"/>
          <w:b/>
          <w:sz w:val="24"/>
          <w:szCs w:val="24"/>
        </w:rPr>
      </w:pPr>
      <w:r>
        <w:rPr>
          <w:rFonts w:ascii="Times New Roman" w:hAnsi="Times New Roman"/>
          <w:sz w:val="24"/>
          <w:szCs w:val="24"/>
        </w:rPr>
        <w:t>Andrew R. Murdoch</w:t>
      </w:r>
      <w:r>
        <w:rPr>
          <w:rFonts w:ascii="Times New Roman" w:hAnsi="Times New Roman"/>
          <w:sz w:val="24"/>
          <w:szCs w:val="24"/>
          <w:vertAlign w:val="superscript"/>
        </w:rPr>
        <w:t>1</w:t>
      </w:r>
      <w:r>
        <w:rPr>
          <w:rFonts w:ascii="Times New Roman" w:hAnsi="Times New Roman"/>
          <w:sz w:val="24"/>
          <w:szCs w:val="24"/>
        </w:rPr>
        <w:t xml:space="preserve"> (</w:t>
      </w:r>
      <w:hyperlink r:id="rId13" w:history="1">
        <w:r>
          <w:rPr>
            <w:rStyle w:val="Hyperlink"/>
            <w:rFonts w:ascii="Times New Roman" w:hAnsi="Times New Roman"/>
            <w:sz w:val="24"/>
            <w:szCs w:val="24"/>
          </w:rPr>
          <w:t>Andrew.Murdoch@dfw.wa.gov</w:t>
        </w:r>
      </w:hyperlink>
      <w:r>
        <w:rPr>
          <w:rFonts w:ascii="Times New Roman" w:hAnsi="Times New Roman"/>
          <w:sz w:val="24"/>
          <w:szCs w:val="24"/>
        </w:rPr>
        <w:t>) Washington Department of Fish and Wildlife 600 Capitol Way North, Olympia, Washington 98501, USA</w:t>
      </w:r>
    </w:p>
    <w:p w14:paraId="18EE6D48" w14:textId="77777777" w:rsidR="00492781" w:rsidRDefault="00492781" w:rsidP="00373BFC">
      <w:pPr>
        <w:spacing w:after="0" w:line="480" w:lineRule="auto"/>
        <w:outlineLvl w:val="0"/>
        <w:rPr>
          <w:rFonts w:ascii="Times New Roman" w:hAnsi="Times New Roman"/>
          <w:sz w:val="24"/>
          <w:szCs w:val="24"/>
        </w:rPr>
      </w:pPr>
    </w:p>
    <w:p w14:paraId="0DE331AF" w14:textId="3DB8BA86" w:rsidR="00492781" w:rsidRPr="00F926E3" w:rsidRDefault="00492781" w:rsidP="00373BFC">
      <w:pPr>
        <w:spacing w:after="0" w:line="480" w:lineRule="auto"/>
        <w:outlineLvl w:val="0"/>
        <w:rPr>
          <w:rFonts w:ascii="Times New Roman" w:hAnsi="Times New Roman"/>
          <w:sz w:val="24"/>
          <w:szCs w:val="24"/>
        </w:rPr>
      </w:pPr>
      <w:r>
        <w:rPr>
          <w:rFonts w:ascii="Times New Roman" w:hAnsi="Times New Roman"/>
          <w:sz w:val="24"/>
          <w:szCs w:val="24"/>
        </w:rPr>
        <w:t>Kevin See (</w:t>
      </w:r>
      <w:hyperlink r:id="rId14" w:history="1">
        <w:r w:rsidR="00F926E3" w:rsidRPr="00FB3FE7">
          <w:rPr>
            <w:rStyle w:val="Hyperlink"/>
            <w:rFonts w:ascii="Times New Roman" w:hAnsi="Times New Roman"/>
            <w:sz w:val="24"/>
            <w:szCs w:val="24"/>
          </w:rPr>
          <w:t>Kevin.See@biomark.com</w:t>
        </w:r>
      </w:hyperlink>
      <w:r>
        <w:rPr>
          <w:rFonts w:ascii="Times New Roman" w:hAnsi="Times New Roman"/>
          <w:sz w:val="24"/>
          <w:szCs w:val="24"/>
        </w:rPr>
        <w:t xml:space="preserve">). </w:t>
      </w:r>
      <w:r w:rsidR="004D347D">
        <w:rPr>
          <w:rFonts w:ascii="Times New Roman" w:hAnsi="Times New Roman"/>
          <w:sz w:val="24"/>
          <w:szCs w:val="24"/>
        </w:rPr>
        <w:t>Biomark Inc</w:t>
      </w:r>
      <w:r>
        <w:rPr>
          <w:rFonts w:ascii="Times New Roman" w:hAnsi="Times New Roman"/>
          <w:sz w:val="24"/>
          <w:szCs w:val="24"/>
        </w:rPr>
        <w:t>. 2725 Montlake Blvd. East, Seattle, Washington 98112, USA</w:t>
      </w:r>
    </w:p>
    <w:p w14:paraId="5FF5C7D6" w14:textId="77777777" w:rsidR="00492781" w:rsidRDefault="00492781" w:rsidP="00373BFC">
      <w:pPr>
        <w:spacing w:after="0" w:line="480" w:lineRule="auto"/>
        <w:outlineLvl w:val="0"/>
        <w:rPr>
          <w:rFonts w:ascii="Times New Roman" w:hAnsi="Times New Roman"/>
          <w:b/>
          <w:sz w:val="24"/>
          <w:szCs w:val="24"/>
        </w:rPr>
      </w:pPr>
    </w:p>
    <w:p w14:paraId="73003E99" w14:textId="77777777" w:rsidR="00A27544" w:rsidRDefault="00A27544" w:rsidP="00A27544">
      <w:pPr>
        <w:spacing w:after="0" w:line="480" w:lineRule="auto"/>
        <w:outlineLvl w:val="0"/>
        <w:rPr>
          <w:rFonts w:ascii="Times New Roman" w:hAnsi="Times New Roman"/>
          <w:b/>
          <w:sz w:val="24"/>
          <w:szCs w:val="24"/>
        </w:rPr>
      </w:pPr>
      <w:r>
        <w:rPr>
          <w:rFonts w:ascii="Times New Roman" w:hAnsi="Times New Roman"/>
          <w:sz w:val="24"/>
          <w:szCs w:val="24"/>
        </w:rPr>
        <w:t>Benjamin L. Truscott (</w:t>
      </w:r>
      <w:hyperlink r:id="rId15" w:history="1">
        <w:r w:rsidRPr="00665172">
          <w:rPr>
            <w:rStyle w:val="Hyperlink"/>
            <w:rFonts w:ascii="Times New Roman" w:hAnsi="Times New Roman"/>
            <w:sz w:val="24"/>
            <w:szCs w:val="24"/>
          </w:rPr>
          <w:t>Benjamin.Truscott@dfw.wa.gov</w:t>
        </w:r>
      </w:hyperlink>
      <w:r>
        <w:rPr>
          <w:rFonts w:ascii="Times New Roman" w:hAnsi="Times New Roman"/>
          <w:sz w:val="24"/>
          <w:szCs w:val="24"/>
        </w:rPr>
        <w:t>) Washington Department of Fish and Wildlife 600 Capitol Way North, Olympia, Washington 98501, USA</w:t>
      </w:r>
    </w:p>
    <w:p w14:paraId="6B6E55F6" w14:textId="77777777" w:rsidR="00A27544" w:rsidRDefault="00A27544" w:rsidP="00373BFC">
      <w:pPr>
        <w:spacing w:after="0" w:line="480" w:lineRule="auto"/>
        <w:outlineLvl w:val="0"/>
        <w:rPr>
          <w:rFonts w:ascii="Times New Roman" w:hAnsi="Times New Roman"/>
          <w:b/>
          <w:sz w:val="24"/>
          <w:szCs w:val="24"/>
        </w:rPr>
      </w:pPr>
    </w:p>
    <w:p w14:paraId="02E4AB3E" w14:textId="77777777" w:rsidR="007C31DB" w:rsidRPr="009F250A" w:rsidRDefault="00492781" w:rsidP="009F250A">
      <w:pPr>
        <w:spacing w:after="0" w:line="480" w:lineRule="auto"/>
        <w:outlineLvl w:val="0"/>
        <w:rPr>
          <w:rFonts w:ascii="Times New Roman" w:hAnsi="Times New Roman"/>
          <w:b/>
          <w:sz w:val="24"/>
          <w:szCs w:val="24"/>
        </w:rPr>
      </w:pPr>
      <w:r>
        <w:rPr>
          <w:rFonts w:ascii="Times New Roman" w:eastAsia="Times New Roman" w:hAnsi="Times New Roman"/>
          <w:sz w:val="24"/>
          <w:szCs w:val="24"/>
          <w:vertAlign w:val="superscript"/>
        </w:rPr>
        <w:t>1</w:t>
      </w:r>
      <w:r>
        <w:rPr>
          <w:rFonts w:ascii="Times New Roman" w:eastAsia="Times New Roman" w:hAnsi="Times New Roman"/>
          <w:sz w:val="24"/>
          <w:szCs w:val="24"/>
        </w:rPr>
        <w:t xml:space="preserve"> Corresponding author: </w:t>
      </w:r>
      <w:hyperlink r:id="rId16" w:history="1">
        <w:r>
          <w:rPr>
            <w:rStyle w:val="Hyperlink"/>
            <w:rFonts w:ascii="Times New Roman" w:eastAsia="Times New Roman" w:hAnsi="Times New Roman"/>
            <w:sz w:val="24"/>
            <w:szCs w:val="24"/>
          </w:rPr>
          <w:t>Andrew.Murdoch@dfw.wa.gov</w:t>
        </w:r>
      </w:hyperlink>
      <w:r>
        <w:rPr>
          <w:rFonts w:ascii="Times New Roman" w:eastAsia="Times New Roman" w:hAnsi="Times New Roman"/>
          <w:sz w:val="24"/>
          <w:szCs w:val="24"/>
        </w:rPr>
        <w:t xml:space="preserve"> </w:t>
      </w:r>
      <w:r>
        <w:rPr>
          <w:rFonts w:ascii="Times New Roman" w:hAnsi="Times New Roman"/>
          <w:sz w:val="24"/>
          <w:szCs w:val="24"/>
        </w:rPr>
        <w:t xml:space="preserve">600 Capitol Way North, Olympia, Washington 98501, USA. </w:t>
      </w:r>
      <w:r>
        <w:rPr>
          <w:rFonts w:ascii="Times New Roman" w:eastAsia="Times New Roman" w:hAnsi="Times New Roman"/>
          <w:sz w:val="24"/>
          <w:szCs w:val="24"/>
        </w:rPr>
        <w:t>Phone (509) 664-3148 x278, FAX (509) 662-</w:t>
      </w:r>
      <w:commentRangeStart w:id="1"/>
      <w:r>
        <w:rPr>
          <w:rFonts w:ascii="Times New Roman" w:eastAsia="Times New Roman" w:hAnsi="Times New Roman"/>
          <w:sz w:val="24"/>
          <w:szCs w:val="24"/>
        </w:rPr>
        <w:t>6606</w:t>
      </w:r>
      <w:commentRangeEnd w:id="1"/>
      <w:r w:rsidR="0085602E">
        <w:rPr>
          <w:rStyle w:val="CommentReference"/>
        </w:rPr>
        <w:commentReference w:id="1"/>
      </w:r>
      <w:r>
        <w:rPr>
          <w:rFonts w:ascii="Times New Roman" w:eastAsia="Times New Roman" w:hAnsi="Times New Roman"/>
          <w:sz w:val="24"/>
          <w:szCs w:val="24"/>
        </w:rPr>
        <w:t>.</w:t>
      </w:r>
    </w:p>
    <w:p w14:paraId="198A1A28" w14:textId="77777777" w:rsidR="007C31DB" w:rsidRPr="009F250A" w:rsidRDefault="007C31DB" w:rsidP="00373BFC">
      <w:pPr>
        <w:spacing w:after="0" w:line="480" w:lineRule="auto"/>
        <w:rPr>
          <w:rFonts w:ascii="Times New Roman" w:hAnsi="Times New Roman"/>
          <w:sz w:val="24"/>
          <w:szCs w:val="24"/>
        </w:rPr>
      </w:pPr>
    </w:p>
    <w:p w14:paraId="621A1F96" w14:textId="77777777" w:rsidR="007C31DB" w:rsidRDefault="007C31DB" w:rsidP="00373BFC">
      <w:pPr>
        <w:spacing w:after="0" w:line="480" w:lineRule="auto"/>
        <w:rPr>
          <w:rFonts w:ascii="Times New Roman" w:hAnsi="Times New Roman"/>
          <w:sz w:val="24"/>
          <w:szCs w:val="24"/>
        </w:rPr>
      </w:pPr>
    </w:p>
    <w:p w14:paraId="1F3AB109" w14:textId="77777777" w:rsidR="009F250A" w:rsidRDefault="009F250A" w:rsidP="00373BFC">
      <w:pPr>
        <w:spacing w:after="0" w:line="480" w:lineRule="auto"/>
        <w:rPr>
          <w:rFonts w:ascii="Times New Roman" w:hAnsi="Times New Roman"/>
          <w:sz w:val="24"/>
          <w:szCs w:val="24"/>
        </w:rPr>
      </w:pPr>
    </w:p>
    <w:p w14:paraId="29A65D32" w14:textId="77777777" w:rsidR="009F250A" w:rsidRDefault="009F250A" w:rsidP="00373BFC">
      <w:pPr>
        <w:spacing w:after="0" w:line="480" w:lineRule="auto"/>
        <w:rPr>
          <w:rFonts w:ascii="Times New Roman" w:hAnsi="Times New Roman"/>
          <w:sz w:val="24"/>
          <w:szCs w:val="24"/>
        </w:rPr>
      </w:pPr>
    </w:p>
    <w:p w14:paraId="6E52001B" w14:textId="77777777" w:rsidR="009F250A" w:rsidRDefault="009F250A" w:rsidP="00373BFC">
      <w:pPr>
        <w:spacing w:after="0" w:line="480" w:lineRule="auto"/>
        <w:rPr>
          <w:rFonts w:ascii="Times New Roman" w:hAnsi="Times New Roman"/>
          <w:sz w:val="24"/>
          <w:szCs w:val="24"/>
        </w:rPr>
      </w:pPr>
    </w:p>
    <w:p w14:paraId="5ADB0DCF" w14:textId="77777777" w:rsidR="009F250A" w:rsidRDefault="009F250A" w:rsidP="00373BFC">
      <w:pPr>
        <w:spacing w:after="0" w:line="480" w:lineRule="auto"/>
        <w:rPr>
          <w:rFonts w:ascii="Times New Roman" w:hAnsi="Times New Roman"/>
          <w:sz w:val="24"/>
          <w:szCs w:val="24"/>
        </w:rPr>
      </w:pPr>
    </w:p>
    <w:p w14:paraId="20AD9DBC" w14:textId="77777777" w:rsidR="009F250A" w:rsidRDefault="009F250A" w:rsidP="00373BFC">
      <w:pPr>
        <w:spacing w:after="0" w:line="480" w:lineRule="auto"/>
        <w:rPr>
          <w:rFonts w:ascii="Times New Roman" w:hAnsi="Times New Roman"/>
          <w:sz w:val="24"/>
          <w:szCs w:val="24"/>
        </w:rPr>
      </w:pPr>
    </w:p>
    <w:p w14:paraId="3F88FF7A" w14:textId="77777777" w:rsidR="009F250A" w:rsidRDefault="009F250A" w:rsidP="00373BFC">
      <w:pPr>
        <w:spacing w:after="0" w:line="480" w:lineRule="auto"/>
        <w:rPr>
          <w:rFonts w:ascii="Times New Roman" w:hAnsi="Times New Roman"/>
          <w:sz w:val="24"/>
          <w:szCs w:val="24"/>
        </w:rPr>
      </w:pPr>
    </w:p>
    <w:p w14:paraId="05BDBE6B" w14:textId="4084B9F9" w:rsidR="006115A2" w:rsidRDefault="00BD3ECF" w:rsidP="00BD3ECF">
      <w:pPr>
        <w:spacing w:after="0" w:line="480" w:lineRule="auto"/>
        <w:ind w:firstLine="360"/>
        <w:rPr>
          <w:rFonts w:ascii="Times New Roman" w:hAnsi="Times New Roman"/>
          <w:sz w:val="24"/>
          <w:szCs w:val="24"/>
        </w:rPr>
      </w:pPr>
      <w:bookmarkStart w:id="2" w:name="_Hlk27465411"/>
      <w:r w:rsidRPr="00F926E3">
        <w:rPr>
          <w:rFonts w:ascii="Times New Roman" w:hAnsi="Times New Roman"/>
          <w:i/>
          <w:sz w:val="24"/>
          <w:szCs w:val="24"/>
        </w:rPr>
        <w:lastRenderedPageBreak/>
        <w:t>Abstract.</w:t>
      </w:r>
      <w:r>
        <w:rPr>
          <w:rFonts w:ascii="Times New Roman" w:hAnsi="Times New Roman"/>
          <w:sz w:val="24"/>
          <w:szCs w:val="24"/>
        </w:rPr>
        <w:t xml:space="preserve"> – </w:t>
      </w:r>
      <w:r w:rsidR="00560EDE">
        <w:rPr>
          <w:rFonts w:ascii="Times New Roman" w:hAnsi="Times New Roman"/>
          <w:sz w:val="24"/>
          <w:szCs w:val="24"/>
        </w:rPr>
        <w:t xml:space="preserve">Summer steelhead </w:t>
      </w:r>
      <w:r w:rsidR="00616C1B" w:rsidRPr="009F250A">
        <w:rPr>
          <w:rFonts w:ascii="Times New Roman" w:hAnsi="Times New Roman"/>
          <w:i/>
          <w:sz w:val="24"/>
          <w:szCs w:val="24"/>
        </w:rPr>
        <w:t>Oncorhynchus mykiss</w:t>
      </w:r>
      <w:r w:rsidR="00616C1B">
        <w:rPr>
          <w:rFonts w:ascii="Times New Roman" w:hAnsi="Times New Roman"/>
          <w:sz w:val="24"/>
          <w:szCs w:val="24"/>
        </w:rPr>
        <w:t xml:space="preserve"> </w:t>
      </w:r>
      <w:r w:rsidR="00800BC6">
        <w:rPr>
          <w:rFonts w:ascii="Times New Roman" w:hAnsi="Times New Roman"/>
          <w:sz w:val="24"/>
          <w:szCs w:val="24"/>
        </w:rPr>
        <w:t xml:space="preserve">may </w:t>
      </w:r>
      <w:r w:rsidR="00560EDE">
        <w:rPr>
          <w:rFonts w:ascii="Times New Roman" w:hAnsi="Times New Roman"/>
          <w:sz w:val="24"/>
          <w:szCs w:val="24"/>
        </w:rPr>
        <w:t xml:space="preserve">enter freshwater </w:t>
      </w:r>
      <w:r w:rsidR="00800BC6">
        <w:rPr>
          <w:rFonts w:ascii="Times New Roman" w:hAnsi="Times New Roman"/>
          <w:sz w:val="24"/>
          <w:szCs w:val="24"/>
        </w:rPr>
        <w:t>almost a year before spawning</w:t>
      </w:r>
      <w:r w:rsidR="003C0268">
        <w:rPr>
          <w:rFonts w:ascii="Times New Roman" w:hAnsi="Times New Roman"/>
          <w:sz w:val="24"/>
          <w:szCs w:val="24"/>
        </w:rPr>
        <w:t xml:space="preserve"> providing opport</w:t>
      </w:r>
      <w:r w:rsidR="00B0104B">
        <w:rPr>
          <w:rFonts w:ascii="Times New Roman" w:hAnsi="Times New Roman"/>
          <w:sz w:val="24"/>
          <w:szCs w:val="24"/>
        </w:rPr>
        <w:t>unity to make long migrations</w:t>
      </w:r>
      <w:r w:rsidR="00281191">
        <w:rPr>
          <w:rFonts w:ascii="Times New Roman" w:hAnsi="Times New Roman"/>
          <w:sz w:val="24"/>
          <w:szCs w:val="24"/>
        </w:rPr>
        <w:t xml:space="preserve"> (&gt;1,000 km)</w:t>
      </w:r>
      <w:r w:rsidR="00B0104B">
        <w:rPr>
          <w:rFonts w:ascii="Times New Roman" w:hAnsi="Times New Roman"/>
          <w:sz w:val="24"/>
          <w:szCs w:val="24"/>
        </w:rPr>
        <w:t xml:space="preserve"> to pristine </w:t>
      </w:r>
      <w:r w:rsidR="00281191">
        <w:rPr>
          <w:rFonts w:ascii="Times New Roman" w:hAnsi="Times New Roman"/>
          <w:sz w:val="24"/>
          <w:szCs w:val="24"/>
        </w:rPr>
        <w:t xml:space="preserve">habitats for spawning. However, </w:t>
      </w:r>
      <w:r w:rsidR="00616C1B">
        <w:rPr>
          <w:rFonts w:ascii="Times New Roman" w:hAnsi="Times New Roman"/>
          <w:sz w:val="24"/>
          <w:szCs w:val="24"/>
        </w:rPr>
        <w:t>in</w:t>
      </w:r>
      <w:r w:rsidR="00AC25D0">
        <w:rPr>
          <w:rFonts w:ascii="Times New Roman" w:hAnsi="Times New Roman"/>
          <w:sz w:val="24"/>
          <w:szCs w:val="24"/>
        </w:rPr>
        <w:t xml:space="preserve"> response to </w:t>
      </w:r>
      <w:r w:rsidR="00F558D5">
        <w:rPr>
          <w:rFonts w:ascii="Times New Roman" w:hAnsi="Times New Roman"/>
          <w:sz w:val="24"/>
          <w:szCs w:val="24"/>
        </w:rPr>
        <w:t>sub-optimal tributary conditions</w:t>
      </w:r>
      <w:r w:rsidR="00AC25D0">
        <w:rPr>
          <w:rFonts w:ascii="Times New Roman" w:hAnsi="Times New Roman"/>
          <w:sz w:val="24"/>
          <w:szCs w:val="24"/>
        </w:rPr>
        <w:t>, a</w:t>
      </w:r>
      <w:r w:rsidR="00921911">
        <w:rPr>
          <w:rFonts w:ascii="Times New Roman" w:hAnsi="Times New Roman"/>
          <w:sz w:val="24"/>
          <w:szCs w:val="24"/>
        </w:rPr>
        <w:t>dult s</w:t>
      </w:r>
      <w:r w:rsidR="00087C7D">
        <w:rPr>
          <w:rFonts w:ascii="Times New Roman" w:hAnsi="Times New Roman"/>
          <w:sz w:val="24"/>
          <w:szCs w:val="24"/>
        </w:rPr>
        <w:t xml:space="preserve">ummer steelhead </w:t>
      </w:r>
      <w:r w:rsidR="00921911">
        <w:rPr>
          <w:rFonts w:ascii="Times New Roman" w:hAnsi="Times New Roman"/>
          <w:sz w:val="24"/>
          <w:szCs w:val="24"/>
        </w:rPr>
        <w:t xml:space="preserve">may exhibit </w:t>
      </w:r>
      <w:r w:rsidR="00281191">
        <w:rPr>
          <w:rFonts w:ascii="Times New Roman" w:hAnsi="Times New Roman"/>
          <w:sz w:val="24"/>
          <w:szCs w:val="24"/>
        </w:rPr>
        <w:t xml:space="preserve">even greater </w:t>
      </w:r>
      <w:r w:rsidR="00921911">
        <w:rPr>
          <w:rFonts w:ascii="Times New Roman" w:hAnsi="Times New Roman"/>
          <w:sz w:val="24"/>
          <w:szCs w:val="24"/>
        </w:rPr>
        <w:t>complex behaviors</w:t>
      </w:r>
      <w:r w:rsidR="00AC25D0">
        <w:rPr>
          <w:rFonts w:ascii="Times New Roman" w:hAnsi="Times New Roman"/>
          <w:sz w:val="24"/>
          <w:szCs w:val="24"/>
        </w:rPr>
        <w:t xml:space="preserve"> </w:t>
      </w:r>
      <w:r w:rsidR="00921911">
        <w:rPr>
          <w:rFonts w:ascii="Times New Roman" w:hAnsi="Times New Roman"/>
          <w:sz w:val="24"/>
          <w:szCs w:val="24"/>
        </w:rPr>
        <w:t xml:space="preserve">during upstream migration in the Columbia River Basin. Steelhead may migrate upstream of their natal tributary or overshoot from days to several months and subsequently migrate downstream or fallback to their natal tributary to spawn. </w:t>
      </w:r>
      <w:r w:rsidR="008939C3">
        <w:rPr>
          <w:rFonts w:ascii="Times New Roman" w:hAnsi="Times New Roman"/>
          <w:sz w:val="24"/>
          <w:szCs w:val="24"/>
        </w:rPr>
        <w:t>A</w:t>
      </w:r>
      <w:r w:rsidR="00B05BE0">
        <w:rPr>
          <w:rFonts w:ascii="Times New Roman" w:hAnsi="Times New Roman"/>
          <w:sz w:val="24"/>
          <w:szCs w:val="24"/>
        </w:rPr>
        <w:t xml:space="preserve">n existing </w:t>
      </w:r>
      <w:r w:rsidR="008939C3">
        <w:rPr>
          <w:rFonts w:ascii="Times New Roman" w:hAnsi="Times New Roman"/>
          <w:sz w:val="24"/>
          <w:szCs w:val="24"/>
        </w:rPr>
        <w:t xml:space="preserve">Bayesian patch occupancy </w:t>
      </w:r>
      <w:r w:rsidR="00B05BE0">
        <w:rPr>
          <w:rFonts w:ascii="Times New Roman" w:hAnsi="Times New Roman"/>
          <w:sz w:val="24"/>
          <w:szCs w:val="24"/>
        </w:rPr>
        <w:t xml:space="preserve">model </w:t>
      </w:r>
      <w:r w:rsidR="00CC7BED">
        <w:rPr>
          <w:rFonts w:ascii="Times New Roman" w:hAnsi="Times New Roman"/>
          <w:sz w:val="24"/>
          <w:szCs w:val="24"/>
        </w:rPr>
        <w:t xml:space="preserve">derived from observations of </w:t>
      </w:r>
      <w:r w:rsidR="00B05BE0">
        <w:rPr>
          <w:rFonts w:ascii="Times New Roman" w:hAnsi="Times New Roman"/>
          <w:sz w:val="24"/>
          <w:szCs w:val="24"/>
        </w:rPr>
        <w:t>adult</w:t>
      </w:r>
      <w:r w:rsidR="00AC25D0">
        <w:rPr>
          <w:rFonts w:ascii="Times New Roman" w:hAnsi="Times New Roman"/>
          <w:sz w:val="24"/>
          <w:szCs w:val="24"/>
        </w:rPr>
        <w:t xml:space="preserve"> steelhead tagged with passive integrated transponder (PIT) tags</w:t>
      </w:r>
      <w:r w:rsidR="00B05BE0">
        <w:rPr>
          <w:rFonts w:ascii="Times New Roman" w:hAnsi="Times New Roman"/>
          <w:sz w:val="24"/>
          <w:szCs w:val="24"/>
        </w:rPr>
        <w:t xml:space="preserve"> to estimate population-specific abundance upstream of the tagging location </w:t>
      </w:r>
      <w:r w:rsidR="008939C3">
        <w:rPr>
          <w:rFonts w:ascii="Times New Roman" w:hAnsi="Times New Roman"/>
          <w:sz w:val="24"/>
          <w:szCs w:val="24"/>
        </w:rPr>
        <w:t xml:space="preserve">was modified to </w:t>
      </w:r>
      <w:r w:rsidR="00B05BE0">
        <w:rPr>
          <w:rFonts w:ascii="Times New Roman" w:hAnsi="Times New Roman"/>
          <w:sz w:val="24"/>
          <w:szCs w:val="24"/>
        </w:rPr>
        <w:t xml:space="preserve">estimate the abundance of overshoot fallbacks. Overshoot abundance at the tagging location was estimated </w:t>
      </w:r>
      <w:r w:rsidR="00CB5DEB">
        <w:rPr>
          <w:rFonts w:ascii="Times New Roman" w:hAnsi="Times New Roman"/>
          <w:sz w:val="24"/>
          <w:szCs w:val="24"/>
        </w:rPr>
        <w:t xml:space="preserve">based on the number of known overshoot steelhead and </w:t>
      </w:r>
      <w:r w:rsidR="00B05BE0">
        <w:rPr>
          <w:rFonts w:ascii="Times New Roman" w:hAnsi="Times New Roman"/>
          <w:sz w:val="24"/>
          <w:szCs w:val="24"/>
        </w:rPr>
        <w:t xml:space="preserve">the relationship between known fallbacks and their estimated abundance. The annual </w:t>
      </w:r>
      <w:r w:rsidR="006115A2">
        <w:rPr>
          <w:rFonts w:ascii="Times New Roman" w:hAnsi="Times New Roman"/>
          <w:sz w:val="24"/>
          <w:szCs w:val="24"/>
        </w:rPr>
        <w:t xml:space="preserve">mean (SD) </w:t>
      </w:r>
      <w:r w:rsidR="00B05BE0">
        <w:rPr>
          <w:rFonts w:ascii="Times New Roman" w:hAnsi="Times New Roman"/>
          <w:sz w:val="24"/>
          <w:szCs w:val="24"/>
        </w:rPr>
        <w:t>proportion of overshoot steelhead that successfully migrated downstream of the tagging location (i.e., Priest Rapids Dam)</w:t>
      </w:r>
      <w:r w:rsidR="006115A2">
        <w:rPr>
          <w:rFonts w:ascii="Times New Roman" w:hAnsi="Times New Roman"/>
          <w:sz w:val="24"/>
          <w:szCs w:val="24"/>
        </w:rPr>
        <w:t xml:space="preserve"> was 0.66 (0.25). The spatial distribution (i.e., number of dams detected upstream of Priest Rapids Dam) of overshoot steelhead suggested the number of dams negatively affected </w:t>
      </w:r>
      <w:r w:rsidR="00CB5DEB">
        <w:rPr>
          <w:rFonts w:ascii="Times New Roman" w:hAnsi="Times New Roman"/>
          <w:sz w:val="24"/>
          <w:szCs w:val="24"/>
        </w:rPr>
        <w:t xml:space="preserve">downstream </w:t>
      </w:r>
      <w:r w:rsidR="006115A2">
        <w:rPr>
          <w:rFonts w:ascii="Times New Roman" w:hAnsi="Times New Roman"/>
          <w:sz w:val="24"/>
          <w:szCs w:val="24"/>
        </w:rPr>
        <w:t xml:space="preserve">migration success probability. </w:t>
      </w:r>
      <w:r w:rsidR="00B51167">
        <w:rPr>
          <w:rFonts w:ascii="Times New Roman" w:hAnsi="Times New Roman"/>
          <w:sz w:val="24"/>
          <w:szCs w:val="24"/>
        </w:rPr>
        <w:t xml:space="preserve">Improved downstream passage survival for adult steelhead will increase the abundance of those affected donor populations (up to 34%), while reducing potential genetic introgression of recipient populations (i.e., overshoot steelhead that spawn in non-natal rivers).  </w:t>
      </w:r>
      <w:r w:rsidR="006115A2">
        <w:rPr>
          <w:rFonts w:ascii="Times New Roman" w:hAnsi="Times New Roman"/>
          <w:sz w:val="24"/>
          <w:szCs w:val="24"/>
        </w:rPr>
        <w:t xml:space="preserve">This is the first study to estimate the abundance of overshoot and fallback steelhead and can be replicated using existing models in the Snake River Basin. </w:t>
      </w:r>
      <w:r w:rsidR="00D827D0">
        <w:rPr>
          <w:rFonts w:ascii="Times New Roman" w:hAnsi="Times New Roman"/>
          <w:sz w:val="24"/>
          <w:szCs w:val="24"/>
        </w:rPr>
        <w:t>S</w:t>
      </w:r>
      <w:r w:rsidR="0089212E">
        <w:rPr>
          <w:rFonts w:ascii="Times New Roman" w:hAnsi="Times New Roman"/>
          <w:sz w:val="24"/>
          <w:szCs w:val="24"/>
        </w:rPr>
        <w:t>tudies have consistently shown that</w:t>
      </w:r>
      <w:r w:rsidR="00C7056B">
        <w:rPr>
          <w:rFonts w:ascii="Times New Roman" w:hAnsi="Times New Roman"/>
          <w:sz w:val="24"/>
          <w:szCs w:val="24"/>
        </w:rPr>
        <w:t xml:space="preserve"> surface flow passage routes (e.g., sluiceways and temporary spillway weirs) are very effective in guiding and passing adult steelhead downstream of a hydroelectric project. </w:t>
      </w:r>
      <w:r w:rsidR="0089212E">
        <w:rPr>
          <w:rFonts w:ascii="Times New Roman" w:hAnsi="Times New Roman"/>
          <w:sz w:val="24"/>
          <w:szCs w:val="24"/>
        </w:rPr>
        <w:t xml:space="preserve">Overshoot rates are expected to increase (i.e., both magnitude and number of populations) in response to </w:t>
      </w:r>
      <w:r w:rsidR="00CB5DEB">
        <w:rPr>
          <w:rFonts w:ascii="Times New Roman" w:hAnsi="Times New Roman"/>
          <w:sz w:val="24"/>
          <w:szCs w:val="24"/>
        </w:rPr>
        <w:t xml:space="preserve">climate </w:t>
      </w:r>
      <w:r w:rsidR="00CB5DEB">
        <w:rPr>
          <w:rFonts w:ascii="Times New Roman" w:hAnsi="Times New Roman"/>
          <w:sz w:val="24"/>
          <w:szCs w:val="24"/>
        </w:rPr>
        <w:lastRenderedPageBreak/>
        <w:t xml:space="preserve">change and </w:t>
      </w:r>
      <w:r w:rsidR="0089212E">
        <w:rPr>
          <w:rFonts w:ascii="Times New Roman" w:hAnsi="Times New Roman"/>
          <w:sz w:val="24"/>
          <w:szCs w:val="24"/>
        </w:rPr>
        <w:t xml:space="preserve">increasing water temperatures. </w:t>
      </w:r>
      <w:r w:rsidR="00D239CA">
        <w:rPr>
          <w:rFonts w:ascii="Times New Roman" w:hAnsi="Times New Roman"/>
          <w:sz w:val="24"/>
          <w:szCs w:val="24"/>
        </w:rPr>
        <w:t>While habitat restoration efforts may produce localized reductions in water temp</w:t>
      </w:r>
      <w:r w:rsidR="00BD1E1D">
        <w:rPr>
          <w:rFonts w:ascii="Times New Roman" w:hAnsi="Times New Roman"/>
          <w:sz w:val="24"/>
          <w:szCs w:val="24"/>
        </w:rPr>
        <w:t xml:space="preserve">erature, </w:t>
      </w:r>
      <w:r w:rsidR="00E0415C">
        <w:rPr>
          <w:rFonts w:ascii="Times New Roman" w:hAnsi="Times New Roman"/>
          <w:sz w:val="24"/>
          <w:szCs w:val="24"/>
        </w:rPr>
        <w:t xml:space="preserve">summer steelhead are likely to encounter </w:t>
      </w:r>
      <w:r w:rsidR="004F0413">
        <w:rPr>
          <w:rFonts w:ascii="Times New Roman" w:hAnsi="Times New Roman"/>
          <w:sz w:val="24"/>
          <w:szCs w:val="24"/>
        </w:rPr>
        <w:t>warmer water temperature in the</w:t>
      </w:r>
      <w:r w:rsidR="00684F73">
        <w:rPr>
          <w:rFonts w:ascii="Times New Roman" w:hAnsi="Times New Roman"/>
          <w:sz w:val="24"/>
          <w:szCs w:val="24"/>
        </w:rPr>
        <w:t>ir</w:t>
      </w:r>
      <w:r w:rsidR="004F0413">
        <w:rPr>
          <w:rFonts w:ascii="Times New Roman" w:hAnsi="Times New Roman"/>
          <w:sz w:val="24"/>
          <w:szCs w:val="24"/>
        </w:rPr>
        <w:t xml:space="preserve"> </w:t>
      </w:r>
      <w:r w:rsidR="00684F73">
        <w:rPr>
          <w:rFonts w:ascii="Times New Roman" w:hAnsi="Times New Roman"/>
          <w:sz w:val="24"/>
          <w:szCs w:val="24"/>
        </w:rPr>
        <w:t>upstream migration</w:t>
      </w:r>
      <w:r w:rsidR="00371475">
        <w:rPr>
          <w:rFonts w:ascii="Times New Roman" w:hAnsi="Times New Roman"/>
          <w:sz w:val="24"/>
          <w:szCs w:val="24"/>
        </w:rPr>
        <w:t xml:space="preserve"> resulting in a growing proportion of </w:t>
      </w:r>
      <w:r w:rsidR="0007084D">
        <w:rPr>
          <w:rFonts w:ascii="Times New Roman" w:hAnsi="Times New Roman"/>
          <w:sz w:val="24"/>
          <w:szCs w:val="24"/>
        </w:rPr>
        <w:t>some populations overshooting natal watershed</w:t>
      </w:r>
      <w:r w:rsidR="00C22E7F">
        <w:rPr>
          <w:rFonts w:ascii="Times New Roman" w:hAnsi="Times New Roman"/>
          <w:sz w:val="24"/>
          <w:szCs w:val="24"/>
        </w:rPr>
        <w:t xml:space="preserve">. </w:t>
      </w:r>
      <w:r w:rsidR="00CB5DEB">
        <w:rPr>
          <w:rFonts w:ascii="Times New Roman" w:hAnsi="Times New Roman"/>
          <w:sz w:val="24"/>
          <w:szCs w:val="24"/>
        </w:rPr>
        <w:t xml:space="preserve">Summer </w:t>
      </w:r>
      <w:r w:rsidR="00C7056B">
        <w:rPr>
          <w:rFonts w:ascii="Times New Roman" w:hAnsi="Times New Roman"/>
          <w:sz w:val="24"/>
          <w:szCs w:val="24"/>
        </w:rPr>
        <w:t xml:space="preserve">steelhead and to </w:t>
      </w:r>
      <w:r w:rsidR="00CB5DEB">
        <w:rPr>
          <w:rFonts w:ascii="Times New Roman" w:hAnsi="Times New Roman"/>
          <w:sz w:val="24"/>
          <w:szCs w:val="24"/>
        </w:rPr>
        <w:t>lesser extent other anadromous salmonid</w:t>
      </w:r>
      <w:r w:rsidR="000A1E39">
        <w:rPr>
          <w:rFonts w:ascii="Times New Roman" w:hAnsi="Times New Roman"/>
          <w:sz w:val="24"/>
          <w:szCs w:val="24"/>
        </w:rPr>
        <w:t>s</w:t>
      </w:r>
      <w:r w:rsidR="00C7056B">
        <w:rPr>
          <w:rFonts w:ascii="Times New Roman" w:hAnsi="Times New Roman"/>
          <w:sz w:val="24"/>
          <w:szCs w:val="24"/>
        </w:rPr>
        <w:t xml:space="preserve"> have shown their resilience in adapting to these unfavorable migration conditions.  </w:t>
      </w:r>
      <w:r w:rsidR="0089212E">
        <w:rPr>
          <w:rFonts w:ascii="Times New Roman" w:hAnsi="Times New Roman"/>
          <w:sz w:val="24"/>
          <w:szCs w:val="24"/>
        </w:rPr>
        <w:t>However, without significantly</w:t>
      </w:r>
      <w:r w:rsidR="00C7056B">
        <w:rPr>
          <w:rFonts w:ascii="Times New Roman" w:hAnsi="Times New Roman"/>
          <w:sz w:val="24"/>
          <w:szCs w:val="24"/>
        </w:rPr>
        <w:t xml:space="preserve"> increasing</w:t>
      </w:r>
      <w:r w:rsidR="0089212E">
        <w:rPr>
          <w:rFonts w:ascii="Times New Roman" w:hAnsi="Times New Roman"/>
          <w:sz w:val="24"/>
          <w:szCs w:val="24"/>
        </w:rPr>
        <w:t xml:space="preserve"> the downstream migration success of both pre-spawn (i.e., overshoot) and post-spawn (i.e., kelts) steelhead</w:t>
      </w:r>
      <w:r w:rsidR="00D827D0">
        <w:rPr>
          <w:rFonts w:ascii="Times New Roman" w:hAnsi="Times New Roman"/>
          <w:sz w:val="24"/>
          <w:szCs w:val="24"/>
        </w:rPr>
        <w:t>,</w:t>
      </w:r>
      <w:r w:rsidR="0089212E">
        <w:rPr>
          <w:rFonts w:ascii="Times New Roman" w:hAnsi="Times New Roman"/>
          <w:sz w:val="24"/>
          <w:szCs w:val="24"/>
        </w:rPr>
        <w:t xml:space="preserve"> </w:t>
      </w:r>
      <w:r w:rsidR="00DF6F60">
        <w:rPr>
          <w:rFonts w:ascii="Times New Roman" w:hAnsi="Times New Roman"/>
          <w:sz w:val="24"/>
          <w:szCs w:val="24"/>
        </w:rPr>
        <w:t xml:space="preserve">greater uncertainty in the efficacy of </w:t>
      </w:r>
      <w:r w:rsidR="0089212E">
        <w:rPr>
          <w:rFonts w:ascii="Times New Roman" w:hAnsi="Times New Roman"/>
          <w:sz w:val="24"/>
          <w:szCs w:val="24"/>
        </w:rPr>
        <w:t>recovery efforts in other areas (i.e., habitat, hatchery and harvest)</w:t>
      </w:r>
      <w:r w:rsidR="00C7056B">
        <w:rPr>
          <w:rFonts w:ascii="Times New Roman" w:hAnsi="Times New Roman"/>
          <w:sz w:val="24"/>
          <w:szCs w:val="24"/>
        </w:rPr>
        <w:t xml:space="preserve"> </w:t>
      </w:r>
      <w:r w:rsidR="00DF6F60">
        <w:rPr>
          <w:rFonts w:ascii="Times New Roman" w:hAnsi="Times New Roman"/>
          <w:sz w:val="24"/>
          <w:szCs w:val="24"/>
        </w:rPr>
        <w:t xml:space="preserve">may be the </w:t>
      </w:r>
      <w:r w:rsidR="00D827D0" w:rsidRPr="00D827D0">
        <w:rPr>
          <w:rFonts w:ascii="Times New Roman" w:hAnsi="Times New Roman"/>
          <w:sz w:val="24"/>
          <w:szCs w:val="24"/>
        </w:rPr>
        <w:t>consequence</w:t>
      </w:r>
      <w:r w:rsidR="00DF6F60">
        <w:rPr>
          <w:rFonts w:ascii="Times New Roman" w:hAnsi="Times New Roman"/>
          <w:sz w:val="24"/>
          <w:szCs w:val="24"/>
        </w:rPr>
        <w:t xml:space="preserve">. </w:t>
      </w:r>
    </w:p>
    <w:bookmarkEnd w:id="2"/>
    <w:p w14:paraId="5A0BD55C" w14:textId="77777777" w:rsidR="000A1E39" w:rsidRDefault="000A1E39">
      <w:pPr>
        <w:spacing w:after="160" w:line="259" w:lineRule="auto"/>
        <w:rPr>
          <w:rFonts w:ascii="Times New Roman" w:hAnsi="Times New Roman"/>
          <w:sz w:val="24"/>
          <w:szCs w:val="24"/>
        </w:rPr>
      </w:pPr>
      <w:r>
        <w:rPr>
          <w:rFonts w:ascii="Times New Roman" w:hAnsi="Times New Roman"/>
          <w:sz w:val="24"/>
          <w:szCs w:val="24"/>
        </w:rPr>
        <w:br w:type="page"/>
      </w:r>
    </w:p>
    <w:p w14:paraId="143964E9" w14:textId="54DE758A" w:rsidR="00FC09D4"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w:t>
      </w:r>
      <w:r w:rsidRPr="009F250A">
        <w:rPr>
          <w:rFonts w:ascii="Times New Roman" w:hAnsi="Times New Roman"/>
          <w:i/>
          <w:sz w:val="24"/>
          <w:szCs w:val="24"/>
        </w:rPr>
        <w:t>Oncorhynchus mykiss</w:t>
      </w:r>
      <w:r>
        <w:rPr>
          <w:rFonts w:ascii="Times New Roman" w:hAnsi="Times New Roman"/>
          <w:sz w:val="24"/>
          <w:szCs w:val="24"/>
        </w:rPr>
        <w:t xml:space="preserve"> in the Columbia River enter freshwater the year prior to spawning. This life history strategy allows for access to spawning habitats a greater distance from the ocean </w:t>
      </w:r>
      <w:r w:rsidR="00DD34B9">
        <w:rPr>
          <w:rFonts w:ascii="Times New Roman" w:hAnsi="Times New Roman"/>
          <w:sz w:val="24"/>
          <w:szCs w:val="24"/>
        </w:rPr>
        <w:t xml:space="preserve">or areas with only seasonal access (i.e., temporary migrations barriers due to low discharge or high temperatures) </w:t>
      </w:r>
      <w:r w:rsidR="00F467BD">
        <w:rPr>
          <w:rFonts w:ascii="Times New Roman" w:hAnsi="Times New Roman"/>
          <w:sz w:val="24"/>
          <w:szCs w:val="24"/>
        </w:rPr>
        <w:t xml:space="preserve">compared to </w:t>
      </w:r>
      <w:r>
        <w:rPr>
          <w:rFonts w:ascii="Times New Roman" w:hAnsi="Times New Roman"/>
          <w:sz w:val="24"/>
          <w:szCs w:val="24"/>
        </w:rPr>
        <w:t xml:space="preserve">winter steelhead that enter freshwater the same year </w:t>
      </w:r>
      <w:r w:rsidR="00C2237B">
        <w:rPr>
          <w:rFonts w:ascii="Times New Roman" w:hAnsi="Times New Roman"/>
          <w:sz w:val="24"/>
          <w:szCs w:val="24"/>
        </w:rPr>
        <w:t xml:space="preserve">as </w:t>
      </w:r>
      <w:r>
        <w:rPr>
          <w:rFonts w:ascii="Times New Roman" w:hAnsi="Times New Roman"/>
          <w:sz w:val="24"/>
          <w:szCs w:val="24"/>
        </w:rPr>
        <w:t>spawning.</w:t>
      </w:r>
      <w:r w:rsidR="00DD34B9">
        <w:rPr>
          <w:rFonts w:ascii="Times New Roman" w:hAnsi="Times New Roman"/>
          <w:sz w:val="24"/>
          <w:szCs w:val="24"/>
        </w:rPr>
        <w:t xml:space="preserve"> </w:t>
      </w:r>
      <w:r w:rsidR="00FC09D4">
        <w:rPr>
          <w:rFonts w:ascii="Times New Roman" w:hAnsi="Times New Roman"/>
          <w:sz w:val="24"/>
          <w:szCs w:val="24"/>
        </w:rPr>
        <w:t xml:space="preserve">Adult summer steelhead may enter the Columbia River over an </w:t>
      </w:r>
      <w:r w:rsidR="002C6BE3">
        <w:rPr>
          <w:rFonts w:ascii="Times New Roman" w:hAnsi="Times New Roman"/>
          <w:sz w:val="24"/>
          <w:szCs w:val="24"/>
        </w:rPr>
        <w:t>eight-month</w:t>
      </w:r>
      <w:r w:rsidR="00FC09D4">
        <w:rPr>
          <w:rFonts w:ascii="Times New Roman" w:hAnsi="Times New Roman"/>
          <w:sz w:val="24"/>
          <w:szCs w:val="24"/>
        </w:rPr>
        <w:t xml:space="preserve"> period between March and October (Busby et al. 1996), but peak migration at Bonneville Dam (rkm </w:t>
      </w:r>
      <w:r w:rsidR="002C6BE3">
        <w:rPr>
          <w:rFonts w:ascii="Times New Roman" w:hAnsi="Times New Roman"/>
          <w:sz w:val="24"/>
          <w:szCs w:val="24"/>
        </w:rPr>
        <w:t>234</w:t>
      </w:r>
      <w:r w:rsidR="00FC09D4">
        <w:rPr>
          <w:rFonts w:ascii="Times New Roman" w:hAnsi="Times New Roman"/>
          <w:sz w:val="24"/>
          <w:szCs w:val="24"/>
        </w:rPr>
        <w:t xml:space="preserve">) occurs during August when water temperatures </w:t>
      </w:r>
      <w:r w:rsidR="00AC5D85">
        <w:rPr>
          <w:rFonts w:ascii="Times New Roman" w:hAnsi="Times New Roman"/>
          <w:sz w:val="24"/>
          <w:szCs w:val="24"/>
        </w:rPr>
        <w:t xml:space="preserve">upstream of Bonneville Dam </w:t>
      </w:r>
      <w:r w:rsidR="00FC09D4">
        <w:rPr>
          <w:rFonts w:ascii="Times New Roman" w:hAnsi="Times New Roman"/>
          <w:sz w:val="24"/>
          <w:szCs w:val="24"/>
        </w:rPr>
        <w:t xml:space="preserve">are near lethal limits (Richter and </w:t>
      </w:r>
      <w:proofErr w:type="spellStart"/>
      <w:r w:rsidR="00FC09D4">
        <w:rPr>
          <w:rFonts w:ascii="Times New Roman" w:hAnsi="Times New Roman"/>
          <w:sz w:val="24"/>
          <w:szCs w:val="24"/>
        </w:rPr>
        <w:t>Kolmes</w:t>
      </w:r>
      <w:proofErr w:type="spellEnd"/>
      <w:r w:rsidR="00FC09D4">
        <w:rPr>
          <w:rFonts w:ascii="Times New Roman" w:hAnsi="Times New Roman"/>
          <w:sz w:val="24"/>
          <w:szCs w:val="24"/>
        </w:rPr>
        <w:t xml:space="preserve"> 2005). </w:t>
      </w:r>
      <w:r w:rsidR="004C37B5">
        <w:rPr>
          <w:rFonts w:ascii="Times New Roman" w:hAnsi="Times New Roman"/>
          <w:sz w:val="24"/>
          <w:szCs w:val="24"/>
        </w:rPr>
        <w:t>The effects of Columbia River water temperatures on adult anadromous salmonid migration survival is a concern for fish managers (Keefer et al. 2004). Interior Columbia River summer steelhead populations (i.e., upstream of Bonneville Dam)</w:t>
      </w:r>
      <w:r w:rsidR="00613C66">
        <w:rPr>
          <w:rFonts w:ascii="Times New Roman" w:hAnsi="Times New Roman"/>
          <w:sz w:val="24"/>
          <w:szCs w:val="24"/>
        </w:rPr>
        <w:t xml:space="preserve"> are at greater risk to </w:t>
      </w:r>
      <w:r w:rsidR="002C6BE3">
        <w:rPr>
          <w:rFonts w:ascii="Times New Roman" w:hAnsi="Times New Roman"/>
          <w:sz w:val="24"/>
          <w:szCs w:val="24"/>
        </w:rPr>
        <w:t xml:space="preserve">future </w:t>
      </w:r>
      <w:r w:rsidR="00613C66">
        <w:rPr>
          <w:rFonts w:ascii="Times New Roman" w:hAnsi="Times New Roman"/>
          <w:sz w:val="24"/>
          <w:szCs w:val="24"/>
        </w:rPr>
        <w:t>climate-change related increases in water temperature (Wade et al. 2013).</w:t>
      </w:r>
      <w:r w:rsidR="004C37B5">
        <w:rPr>
          <w:rFonts w:ascii="Times New Roman" w:hAnsi="Times New Roman"/>
          <w:sz w:val="24"/>
          <w:szCs w:val="24"/>
        </w:rPr>
        <w:t xml:space="preserve"> </w:t>
      </w:r>
      <w:r w:rsidR="009F7804">
        <w:rPr>
          <w:rFonts w:ascii="Times New Roman" w:hAnsi="Times New Roman"/>
          <w:sz w:val="24"/>
          <w:szCs w:val="24"/>
        </w:rPr>
        <w:t xml:space="preserve">The physiological effects, both acute and chronic, of elevated water temperatures on </w:t>
      </w:r>
      <w:r w:rsidR="00CB6967">
        <w:rPr>
          <w:rFonts w:ascii="Times New Roman" w:hAnsi="Times New Roman"/>
          <w:sz w:val="24"/>
          <w:szCs w:val="24"/>
        </w:rPr>
        <w:t>salmonids</w:t>
      </w:r>
      <w:r w:rsidR="009F7804">
        <w:rPr>
          <w:rFonts w:ascii="Times New Roman" w:hAnsi="Times New Roman"/>
          <w:sz w:val="24"/>
          <w:szCs w:val="24"/>
        </w:rPr>
        <w:t xml:space="preserve"> are well studied and include higher metabolic demands, physiological stress, higher prevalence of disease and </w:t>
      </w:r>
      <w:r w:rsidR="00CB6967">
        <w:rPr>
          <w:rFonts w:ascii="Times New Roman" w:hAnsi="Times New Roman"/>
          <w:sz w:val="24"/>
          <w:szCs w:val="24"/>
        </w:rPr>
        <w:t>death</w:t>
      </w:r>
      <w:r w:rsidR="0022139A">
        <w:rPr>
          <w:rFonts w:ascii="Times New Roman" w:hAnsi="Times New Roman"/>
          <w:sz w:val="24"/>
          <w:szCs w:val="24"/>
        </w:rPr>
        <w:t xml:space="preserve"> (McCullough 1999)</w:t>
      </w:r>
      <w:r w:rsidR="00CB6967">
        <w:rPr>
          <w:rFonts w:ascii="Times New Roman" w:hAnsi="Times New Roman"/>
          <w:sz w:val="24"/>
          <w:szCs w:val="24"/>
        </w:rPr>
        <w:t xml:space="preserve">.  Behavioral effects from elevated water temperatures include delayed migration </w:t>
      </w:r>
      <w:r w:rsidR="00513F83">
        <w:rPr>
          <w:rFonts w:ascii="Times New Roman" w:hAnsi="Times New Roman"/>
          <w:sz w:val="24"/>
          <w:szCs w:val="24"/>
        </w:rPr>
        <w:t>at hydroelectric dams (Keefer et al. 2004)</w:t>
      </w:r>
      <w:r w:rsidR="00720F02">
        <w:rPr>
          <w:rFonts w:ascii="Times New Roman" w:hAnsi="Times New Roman"/>
          <w:sz w:val="24"/>
          <w:szCs w:val="24"/>
        </w:rPr>
        <w:t>,</w:t>
      </w:r>
      <w:r w:rsidR="00A30005">
        <w:rPr>
          <w:rFonts w:ascii="Times New Roman" w:hAnsi="Times New Roman"/>
          <w:sz w:val="24"/>
          <w:szCs w:val="24"/>
        </w:rPr>
        <w:t xml:space="preserve"> </w:t>
      </w:r>
      <w:r w:rsidR="00513F83">
        <w:rPr>
          <w:rFonts w:ascii="Times New Roman" w:hAnsi="Times New Roman"/>
          <w:sz w:val="24"/>
          <w:szCs w:val="24"/>
        </w:rPr>
        <w:t>temporary use of non-natal tributaries (High et al. 2006)</w:t>
      </w:r>
      <w:r w:rsidR="00720F02">
        <w:rPr>
          <w:rFonts w:ascii="Times New Roman" w:hAnsi="Times New Roman"/>
          <w:sz w:val="24"/>
          <w:szCs w:val="24"/>
        </w:rPr>
        <w:t xml:space="preserve"> and over</w:t>
      </w:r>
      <w:r w:rsidR="00471443">
        <w:rPr>
          <w:rFonts w:ascii="Times New Roman" w:hAnsi="Times New Roman"/>
          <w:sz w:val="24"/>
          <w:szCs w:val="24"/>
        </w:rPr>
        <w:t>shooting natal tributaries (Richins and Skalski 2018)</w:t>
      </w:r>
      <w:r w:rsidR="00513F83">
        <w:rPr>
          <w:rFonts w:ascii="Times New Roman" w:hAnsi="Times New Roman"/>
          <w:sz w:val="24"/>
          <w:szCs w:val="24"/>
        </w:rPr>
        <w:t>.</w:t>
      </w:r>
    </w:p>
    <w:p w14:paraId="78E0EB26" w14:textId="6A40C966" w:rsidR="00746A18"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t xml:space="preserve">Due to a prolonged period of freshwater </w:t>
      </w:r>
      <w:r w:rsidR="00A80663">
        <w:rPr>
          <w:rFonts w:ascii="Times New Roman" w:hAnsi="Times New Roman"/>
          <w:sz w:val="24"/>
          <w:szCs w:val="24"/>
        </w:rPr>
        <w:t xml:space="preserve">entry and </w:t>
      </w:r>
      <w:r>
        <w:rPr>
          <w:rFonts w:ascii="Times New Roman" w:hAnsi="Times New Roman"/>
          <w:sz w:val="24"/>
          <w:szCs w:val="24"/>
        </w:rPr>
        <w:t xml:space="preserve">residency prior to spawning, summer steelhead </w:t>
      </w:r>
      <w:r w:rsidR="00613C66">
        <w:rPr>
          <w:rFonts w:ascii="Times New Roman" w:hAnsi="Times New Roman"/>
          <w:sz w:val="24"/>
          <w:szCs w:val="24"/>
        </w:rPr>
        <w:t xml:space="preserve">may </w:t>
      </w:r>
      <w:r>
        <w:rPr>
          <w:rFonts w:ascii="Times New Roman" w:hAnsi="Times New Roman"/>
          <w:sz w:val="24"/>
          <w:szCs w:val="24"/>
        </w:rPr>
        <w:t>exhibit complex migration patterns</w:t>
      </w:r>
      <w:r w:rsidR="00A80663">
        <w:rPr>
          <w:rFonts w:ascii="Times New Roman" w:hAnsi="Times New Roman"/>
          <w:sz w:val="24"/>
          <w:szCs w:val="24"/>
        </w:rPr>
        <w:t xml:space="preserve"> </w:t>
      </w:r>
      <w:r w:rsidR="009069DA">
        <w:rPr>
          <w:rFonts w:ascii="Times New Roman" w:hAnsi="Times New Roman"/>
          <w:sz w:val="24"/>
          <w:szCs w:val="24"/>
        </w:rPr>
        <w:t xml:space="preserve">as a behavioral thermoregulation </w:t>
      </w:r>
      <w:del w:id="3" w:author="Andrew R Murdoch (DFW)" w:date="2020-08-19T12:23:00Z">
        <w:r w:rsidR="00A80663" w:rsidDel="00075A6B">
          <w:rPr>
            <w:rFonts w:ascii="Times New Roman" w:hAnsi="Times New Roman"/>
            <w:sz w:val="24"/>
            <w:szCs w:val="24"/>
          </w:rPr>
          <w:delText xml:space="preserve">in </w:delText>
        </w:r>
      </w:del>
      <w:r w:rsidR="00A80663">
        <w:rPr>
          <w:rFonts w:ascii="Times New Roman" w:hAnsi="Times New Roman"/>
          <w:sz w:val="24"/>
          <w:szCs w:val="24"/>
        </w:rPr>
        <w:t>response to alter</w:t>
      </w:r>
      <w:r w:rsidR="0069223D">
        <w:rPr>
          <w:rFonts w:ascii="Times New Roman" w:hAnsi="Times New Roman"/>
          <w:sz w:val="24"/>
          <w:szCs w:val="24"/>
        </w:rPr>
        <w:t>ed freshwater habitat conditions</w:t>
      </w:r>
      <w:r>
        <w:rPr>
          <w:rFonts w:ascii="Times New Roman" w:hAnsi="Times New Roman"/>
          <w:sz w:val="24"/>
          <w:szCs w:val="24"/>
        </w:rPr>
        <w:t>.</w:t>
      </w:r>
      <w:r w:rsidR="00A80663">
        <w:rPr>
          <w:rFonts w:ascii="Times New Roman" w:hAnsi="Times New Roman"/>
          <w:sz w:val="24"/>
          <w:szCs w:val="24"/>
        </w:rPr>
        <w:t xml:space="preserve"> Summer steelhead have been shown to temporarily use several non-natal tributaries in the lower Columbia River or areas in the Columbia River immediately downstream (i.e., tributary plume) as </w:t>
      </w:r>
      <w:r w:rsidR="002C6BE3">
        <w:rPr>
          <w:rFonts w:ascii="Times New Roman" w:hAnsi="Times New Roman"/>
          <w:sz w:val="24"/>
          <w:szCs w:val="24"/>
        </w:rPr>
        <w:t>cold-water</w:t>
      </w:r>
      <w:r w:rsidR="00A80663">
        <w:rPr>
          <w:rFonts w:ascii="Times New Roman" w:hAnsi="Times New Roman"/>
          <w:sz w:val="24"/>
          <w:szCs w:val="24"/>
        </w:rPr>
        <w:t xml:space="preserve"> refuges (High et al 2006; Keefer et al. 2009; Hess et al 2016; Keefer et al. 2018). </w:t>
      </w:r>
      <w:r w:rsidR="00C8634A">
        <w:rPr>
          <w:rFonts w:ascii="Times New Roman" w:hAnsi="Times New Roman"/>
          <w:sz w:val="24"/>
          <w:szCs w:val="24"/>
        </w:rPr>
        <w:t xml:space="preserve">Keefer et al. </w:t>
      </w:r>
      <w:r w:rsidR="00C4738B">
        <w:rPr>
          <w:rFonts w:ascii="Times New Roman" w:hAnsi="Times New Roman"/>
          <w:sz w:val="24"/>
          <w:szCs w:val="24"/>
        </w:rPr>
        <w:t>(</w:t>
      </w:r>
      <w:r w:rsidR="00C8634A">
        <w:rPr>
          <w:rFonts w:ascii="Times New Roman" w:hAnsi="Times New Roman"/>
          <w:sz w:val="24"/>
          <w:szCs w:val="24"/>
        </w:rPr>
        <w:t>2009</w:t>
      </w:r>
      <w:r w:rsidR="00C4738B">
        <w:rPr>
          <w:rFonts w:ascii="Times New Roman" w:hAnsi="Times New Roman"/>
          <w:sz w:val="24"/>
          <w:szCs w:val="24"/>
        </w:rPr>
        <w:t>)</w:t>
      </w:r>
      <w:r w:rsidR="00C8634A">
        <w:rPr>
          <w:rFonts w:ascii="Times New Roman" w:hAnsi="Times New Roman"/>
          <w:sz w:val="24"/>
          <w:szCs w:val="24"/>
        </w:rPr>
        <w:t xml:space="preserve"> found that passage time</w:t>
      </w:r>
      <w:r w:rsidR="0069223D">
        <w:rPr>
          <w:rFonts w:ascii="Times New Roman" w:hAnsi="Times New Roman"/>
          <w:sz w:val="24"/>
          <w:szCs w:val="24"/>
        </w:rPr>
        <w:t xml:space="preserve"> (d)</w:t>
      </w:r>
      <w:r w:rsidR="00C8634A">
        <w:rPr>
          <w:rFonts w:ascii="Times New Roman" w:hAnsi="Times New Roman"/>
          <w:sz w:val="24"/>
          <w:szCs w:val="24"/>
        </w:rPr>
        <w:t xml:space="preserve"> </w:t>
      </w:r>
      <w:r w:rsidR="00C8634A">
        <w:rPr>
          <w:rFonts w:ascii="Times New Roman" w:hAnsi="Times New Roman"/>
          <w:sz w:val="24"/>
          <w:szCs w:val="24"/>
        </w:rPr>
        <w:lastRenderedPageBreak/>
        <w:t xml:space="preserve">through the Bonneville Dam reservoir increased </w:t>
      </w:r>
      <w:r w:rsidR="00F93223">
        <w:rPr>
          <w:rFonts w:ascii="Times New Roman" w:hAnsi="Times New Roman"/>
          <w:sz w:val="24"/>
          <w:szCs w:val="24"/>
        </w:rPr>
        <w:t xml:space="preserve">after </w:t>
      </w:r>
      <w:r w:rsidR="00C8634A">
        <w:rPr>
          <w:rFonts w:ascii="Times New Roman" w:hAnsi="Times New Roman"/>
          <w:sz w:val="24"/>
          <w:szCs w:val="24"/>
        </w:rPr>
        <w:t>water temperature</w:t>
      </w:r>
      <w:r w:rsidR="00C4738B">
        <w:rPr>
          <w:rFonts w:ascii="Times New Roman" w:hAnsi="Times New Roman"/>
          <w:sz w:val="24"/>
          <w:szCs w:val="24"/>
        </w:rPr>
        <w:t xml:space="preserve"> exceed</w:t>
      </w:r>
      <w:r w:rsidR="00F93223">
        <w:rPr>
          <w:rFonts w:ascii="Times New Roman" w:hAnsi="Times New Roman"/>
          <w:sz w:val="24"/>
          <w:szCs w:val="24"/>
        </w:rPr>
        <w:t xml:space="preserve">ed </w:t>
      </w:r>
      <w:r w:rsidR="00C4738B">
        <w:rPr>
          <w:rFonts w:ascii="Times New Roman" w:hAnsi="Times New Roman"/>
          <w:sz w:val="24"/>
          <w:szCs w:val="24"/>
        </w:rPr>
        <w:t xml:space="preserve">19 </w:t>
      </w:r>
      <w:r w:rsidR="00F93223">
        <w:rPr>
          <w:rFonts w:ascii="Times New Roman" w:hAnsi="Times New Roman"/>
          <w:sz w:val="24"/>
          <w:szCs w:val="24"/>
        </w:rPr>
        <w:t>°</w:t>
      </w:r>
      <w:r w:rsidR="00C4738B">
        <w:rPr>
          <w:rFonts w:ascii="Times New Roman" w:hAnsi="Times New Roman"/>
          <w:sz w:val="24"/>
          <w:szCs w:val="24"/>
        </w:rPr>
        <w:t>C</w:t>
      </w:r>
      <w:r w:rsidR="00C8634A">
        <w:rPr>
          <w:rFonts w:ascii="Times New Roman" w:hAnsi="Times New Roman"/>
          <w:sz w:val="24"/>
          <w:szCs w:val="24"/>
        </w:rPr>
        <w:t xml:space="preserve"> </w:t>
      </w:r>
      <w:r w:rsidR="00F93223">
        <w:rPr>
          <w:rFonts w:ascii="Times New Roman" w:hAnsi="Times New Roman"/>
          <w:sz w:val="24"/>
          <w:szCs w:val="24"/>
        </w:rPr>
        <w:t xml:space="preserve">as did the use </w:t>
      </w:r>
      <w:r w:rsidR="00C4738B">
        <w:rPr>
          <w:rFonts w:ascii="Times New Roman" w:hAnsi="Times New Roman"/>
          <w:sz w:val="24"/>
          <w:szCs w:val="24"/>
        </w:rPr>
        <w:t>cold-water</w:t>
      </w:r>
      <w:r w:rsidR="00C8634A">
        <w:rPr>
          <w:rFonts w:ascii="Times New Roman" w:hAnsi="Times New Roman"/>
          <w:sz w:val="24"/>
          <w:szCs w:val="24"/>
        </w:rPr>
        <w:t xml:space="preserve"> refuges. Steelhead may remain in cold water refuges between 1 h and 237 d (High et al</w:t>
      </w:r>
      <w:r w:rsidR="00C4738B">
        <w:rPr>
          <w:rFonts w:ascii="Times New Roman" w:hAnsi="Times New Roman"/>
          <w:sz w:val="24"/>
          <w:szCs w:val="24"/>
        </w:rPr>
        <w:t>.</w:t>
      </w:r>
      <w:r w:rsidR="00C8634A">
        <w:rPr>
          <w:rFonts w:ascii="Times New Roman" w:hAnsi="Times New Roman"/>
          <w:sz w:val="24"/>
          <w:szCs w:val="24"/>
        </w:rPr>
        <w:t xml:space="preserve"> 2006). </w:t>
      </w:r>
      <w:r w:rsidR="00F528C1">
        <w:rPr>
          <w:rFonts w:ascii="Times New Roman" w:hAnsi="Times New Roman"/>
          <w:sz w:val="24"/>
          <w:szCs w:val="24"/>
        </w:rPr>
        <w:t xml:space="preserve">The </w:t>
      </w:r>
      <w:r w:rsidR="0069223D">
        <w:rPr>
          <w:rFonts w:ascii="Times New Roman" w:hAnsi="Times New Roman"/>
          <w:sz w:val="24"/>
          <w:szCs w:val="24"/>
        </w:rPr>
        <w:t xml:space="preserve">spatial </w:t>
      </w:r>
      <w:r w:rsidR="00F528C1">
        <w:rPr>
          <w:rFonts w:ascii="Times New Roman" w:hAnsi="Times New Roman"/>
          <w:sz w:val="24"/>
          <w:szCs w:val="24"/>
        </w:rPr>
        <w:t xml:space="preserve">extent of non-natal tributary use by </w:t>
      </w:r>
      <w:r w:rsidR="006A23F4">
        <w:rPr>
          <w:rFonts w:ascii="Times New Roman" w:hAnsi="Times New Roman"/>
          <w:sz w:val="24"/>
          <w:szCs w:val="24"/>
        </w:rPr>
        <w:t>steelhead</w:t>
      </w:r>
      <w:r w:rsidR="0069223D">
        <w:rPr>
          <w:rFonts w:ascii="Times New Roman" w:hAnsi="Times New Roman"/>
          <w:sz w:val="24"/>
          <w:szCs w:val="24"/>
        </w:rPr>
        <w:t xml:space="preserve"> may </w:t>
      </w:r>
      <w:r w:rsidR="00F528C1">
        <w:rPr>
          <w:rFonts w:ascii="Times New Roman" w:hAnsi="Times New Roman"/>
          <w:sz w:val="24"/>
          <w:szCs w:val="24"/>
        </w:rPr>
        <w:t xml:space="preserve">extend as far </w:t>
      </w:r>
      <w:r w:rsidR="00DC6EBC">
        <w:rPr>
          <w:rFonts w:ascii="Times New Roman" w:hAnsi="Times New Roman"/>
          <w:sz w:val="24"/>
          <w:szCs w:val="24"/>
        </w:rPr>
        <w:t xml:space="preserve">upstream </w:t>
      </w:r>
      <w:r w:rsidR="00F528C1">
        <w:rPr>
          <w:rFonts w:ascii="Times New Roman" w:hAnsi="Times New Roman"/>
          <w:sz w:val="24"/>
          <w:szCs w:val="24"/>
        </w:rPr>
        <w:t xml:space="preserve">as 71 km as was reported in the Deschutes River (Hess et al. 2016). </w:t>
      </w:r>
      <w:r w:rsidR="006F7E5D">
        <w:rPr>
          <w:rFonts w:ascii="Times New Roman" w:hAnsi="Times New Roman"/>
          <w:sz w:val="24"/>
          <w:szCs w:val="24"/>
        </w:rPr>
        <w:t xml:space="preserve">The magnitude of </w:t>
      </w:r>
      <w:r w:rsidR="00C4738B">
        <w:rPr>
          <w:rFonts w:ascii="Times New Roman" w:hAnsi="Times New Roman"/>
          <w:sz w:val="24"/>
          <w:szCs w:val="24"/>
        </w:rPr>
        <w:t>cold-water</w:t>
      </w:r>
      <w:r w:rsidR="006F7E5D">
        <w:rPr>
          <w:rFonts w:ascii="Times New Roman" w:hAnsi="Times New Roman"/>
          <w:sz w:val="24"/>
          <w:szCs w:val="24"/>
        </w:rPr>
        <w:t xml:space="preserve"> refuge use varies with Columbia River water temperature and has been reported as high 66% for interior Columbia River steelhead </w:t>
      </w:r>
      <w:r w:rsidR="00DC6EBC">
        <w:rPr>
          <w:rFonts w:ascii="Times New Roman" w:hAnsi="Times New Roman"/>
          <w:sz w:val="24"/>
          <w:szCs w:val="24"/>
        </w:rPr>
        <w:t>and many (37%)</w:t>
      </w:r>
      <w:r w:rsidR="00F93223">
        <w:rPr>
          <w:rFonts w:ascii="Times New Roman" w:hAnsi="Times New Roman"/>
          <w:sz w:val="24"/>
          <w:szCs w:val="24"/>
        </w:rPr>
        <w:t xml:space="preserve"> </w:t>
      </w:r>
      <w:r w:rsidR="00DC6EBC">
        <w:rPr>
          <w:rFonts w:ascii="Times New Roman" w:hAnsi="Times New Roman"/>
          <w:sz w:val="24"/>
          <w:szCs w:val="24"/>
        </w:rPr>
        <w:t xml:space="preserve">use more than one tributary </w:t>
      </w:r>
      <w:r w:rsidR="006F7E5D">
        <w:rPr>
          <w:rFonts w:ascii="Times New Roman" w:hAnsi="Times New Roman"/>
          <w:sz w:val="24"/>
          <w:szCs w:val="24"/>
        </w:rPr>
        <w:t>(High et al. 2006).</w:t>
      </w:r>
      <w:r w:rsidR="00DC6EBC">
        <w:rPr>
          <w:rFonts w:ascii="Times New Roman" w:hAnsi="Times New Roman"/>
          <w:sz w:val="24"/>
          <w:szCs w:val="24"/>
        </w:rPr>
        <w:t xml:space="preserve"> Summer steelhead from the early part of the run (before Aug 25) used cold water refuges (66%) at a slightly higher rate than later fish for the later (after Aug 25) part of the run</w:t>
      </w:r>
      <w:r w:rsidR="00673130">
        <w:rPr>
          <w:rFonts w:ascii="Times New Roman" w:hAnsi="Times New Roman"/>
          <w:sz w:val="24"/>
          <w:szCs w:val="24"/>
        </w:rPr>
        <w:t xml:space="preserve"> (High et al. 2006)</w:t>
      </w:r>
      <w:r w:rsidR="00DC6EBC">
        <w:rPr>
          <w:rFonts w:ascii="Times New Roman" w:hAnsi="Times New Roman"/>
          <w:sz w:val="24"/>
          <w:szCs w:val="24"/>
        </w:rPr>
        <w:t xml:space="preserve">. The survival benefits of this behavior are less clear.  Keefer et al. </w:t>
      </w:r>
      <w:r w:rsidR="00A675EB">
        <w:rPr>
          <w:rFonts w:ascii="Times New Roman" w:hAnsi="Times New Roman"/>
          <w:sz w:val="24"/>
          <w:szCs w:val="24"/>
        </w:rPr>
        <w:t>(2009) reported that survival of steelhead using cold water refuges was 8% lower (11% hatchery and 5% wild) compared to steelhead that did into use cold water refuges</w:t>
      </w:r>
      <w:r w:rsidR="00C4370D">
        <w:rPr>
          <w:rFonts w:ascii="Times New Roman" w:hAnsi="Times New Roman"/>
          <w:sz w:val="24"/>
          <w:szCs w:val="24"/>
        </w:rPr>
        <w:t xml:space="preserve">, but lower survival was attributed to </w:t>
      </w:r>
      <w:r w:rsidR="009A330C">
        <w:rPr>
          <w:rFonts w:ascii="Times New Roman" w:hAnsi="Times New Roman"/>
          <w:sz w:val="24"/>
          <w:szCs w:val="24"/>
        </w:rPr>
        <w:t>h</w:t>
      </w:r>
      <w:r w:rsidR="00A675EB">
        <w:rPr>
          <w:rFonts w:ascii="Times New Roman" w:hAnsi="Times New Roman"/>
          <w:sz w:val="24"/>
          <w:szCs w:val="24"/>
        </w:rPr>
        <w:t xml:space="preserve">igher rates of harvest within the </w:t>
      </w:r>
      <w:r w:rsidR="00673130">
        <w:rPr>
          <w:rFonts w:ascii="Times New Roman" w:hAnsi="Times New Roman"/>
          <w:sz w:val="24"/>
          <w:szCs w:val="24"/>
        </w:rPr>
        <w:t>cold-water</w:t>
      </w:r>
      <w:r w:rsidR="00A675EB">
        <w:rPr>
          <w:rFonts w:ascii="Times New Roman" w:hAnsi="Times New Roman"/>
          <w:sz w:val="24"/>
          <w:szCs w:val="24"/>
        </w:rPr>
        <w:t xml:space="preserve"> tributaries</w:t>
      </w:r>
      <w:r w:rsidR="002D7E58">
        <w:rPr>
          <w:rFonts w:ascii="Times New Roman" w:hAnsi="Times New Roman"/>
          <w:sz w:val="24"/>
          <w:szCs w:val="24"/>
        </w:rPr>
        <w:t xml:space="preserve"> compared to the Columbia River</w:t>
      </w:r>
      <w:r w:rsidR="00A675EB">
        <w:rPr>
          <w:rFonts w:ascii="Times New Roman" w:hAnsi="Times New Roman"/>
          <w:sz w:val="24"/>
          <w:szCs w:val="24"/>
        </w:rPr>
        <w:t xml:space="preserve">.  </w:t>
      </w:r>
    </w:p>
    <w:p w14:paraId="67AA0CF5" w14:textId="208FCA52" w:rsidR="00A27544" w:rsidRDefault="00746A18" w:rsidP="00DD34B9">
      <w:pPr>
        <w:spacing w:after="0" w:line="480" w:lineRule="auto"/>
        <w:ind w:firstLine="360"/>
        <w:rPr>
          <w:rFonts w:ascii="Times New Roman" w:hAnsi="Times New Roman"/>
          <w:sz w:val="24"/>
          <w:szCs w:val="24"/>
        </w:rPr>
      </w:pPr>
      <w:r>
        <w:rPr>
          <w:rFonts w:ascii="Times New Roman" w:hAnsi="Times New Roman"/>
          <w:sz w:val="24"/>
          <w:szCs w:val="24"/>
        </w:rPr>
        <w:t>Summer steelhea</w:t>
      </w:r>
      <w:r w:rsidR="00175F56">
        <w:rPr>
          <w:rFonts w:ascii="Times New Roman" w:hAnsi="Times New Roman"/>
          <w:sz w:val="24"/>
          <w:szCs w:val="24"/>
        </w:rPr>
        <w:t>d from some</w:t>
      </w:r>
      <w:r>
        <w:rPr>
          <w:rFonts w:ascii="Times New Roman" w:hAnsi="Times New Roman"/>
          <w:sz w:val="24"/>
          <w:szCs w:val="24"/>
        </w:rPr>
        <w:t xml:space="preserve"> interior Columbia River populations also may exhibit a complex migration pattern referred to overshooting.</w:t>
      </w:r>
      <w:r w:rsidR="00175F56">
        <w:rPr>
          <w:rFonts w:ascii="Times New Roman" w:hAnsi="Times New Roman"/>
          <w:sz w:val="24"/>
          <w:szCs w:val="24"/>
        </w:rPr>
        <w:t xml:space="preserve">  </w:t>
      </w:r>
      <w:r w:rsidR="00C27E54">
        <w:rPr>
          <w:rFonts w:ascii="Times New Roman" w:hAnsi="Times New Roman"/>
          <w:sz w:val="24"/>
          <w:szCs w:val="24"/>
        </w:rPr>
        <w:t xml:space="preserve">While </w:t>
      </w:r>
      <w:r w:rsidR="001934AA">
        <w:rPr>
          <w:rFonts w:ascii="Times New Roman" w:hAnsi="Times New Roman"/>
          <w:sz w:val="24"/>
          <w:szCs w:val="24"/>
        </w:rPr>
        <w:t xml:space="preserve">the use cool water refuges </w:t>
      </w:r>
      <w:r w:rsidR="00E414B7">
        <w:rPr>
          <w:rFonts w:ascii="Times New Roman" w:hAnsi="Times New Roman"/>
          <w:sz w:val="24"/>
          <w:szCs w:val="24"/>
        </w:rPr>
        <w:t xml:space="preserve">by summer steelhead </w:t>
      </w:r>
      <w:r w:rsidR="004C30E6">
        <w:rPr>
          <w:rFonts w:ascii="Times New Roman" w:hAnsi="Times New Roman"/>
          <w:sz w:val="24"/>
          <w:szCs w:val="24"/>
        </w:rPr>
        <w:t xml:space="preserve">as a thermoregulation response occurs downstream </w:t>
      </w:r>
      <w:r w:rsidR="007178E6">
        <w:rPr>
          <w:rFonts w:ascii="Times New Roman" w:hAnsi="Times New Roman"/>
          <w:sz w:val="24"/>
          <w:szCs w:val="24"/>
        </w:rPr>
        <w:t>of natal tributaries, o</w:t>
      </w:r>
      <w:r w:rsidR="00175F56">
        <w:rPr>
          <w:rFonts w:ascii="Times New Roman" w:hAnsi="Times New Roman"/>
          <w:sz w:val="24"/>
          <w:szCs w:val="24"/>
        </w:rPr>
        <w:t xml:space="preserve">vershooting refers to a behavior that involves steelhead migrating </w:t>
      </w:r>
      <w:r w:rsidR="004F1A6B">
        <w:rPr>
          <w:rFonts w:ascii="Times New Roman" w:hAnsi="Times New Roman"/>
          <w:sz w:val="24"/>
          <w:szCs w:val="24"/>
        </w:rPr>
        <w:t xml:space="preserve">upstream </w:t>
      </w:r>
      <w:r w:rsidR="0028544B">
        <w:rPr>
          <w:rFonts w:ascii="Times New Roman" w:hAnsi="Times New Roman"/>
          <w:sz w:val="24"/>
          <w:szCs w:val="24"/>
        </w:rPr>
        <w:t>of the</w:t>
      </w:r>
      <w:r w:rsidR="00175F56">
        <w:rPr>
          <w:rFonts w:ascii="Times New Roman" w:hAnsi="Times New Roman"/>
          <w:sz w:val="24"/>
          <w:szCs w:val="24"/>
        </w:rPr>
        <w:t xml:space="preserve"> mouth of its natal tributary for an undetermined time period</w:t>
      </w:r>
      <w:r w:rsidR="00046978">
        <w:rPr>
          <w:rFonts w:ascii="Times New Roman" w:hAnsi="Times New Roman"/>
          <w:sz w:val="24"/>
          <w:szCs w:val="24"/>
        </w:rPr>
        <w:t xml:space="preserve">. </w:t>
      </w:r>
      <w:r w:rsidR="00A33E51">
        <w:rPr>
          <w:rFonts w:ascii="Times New Roman" w:hAnsi="Times New Roman"/>
          <w:sz w:val="24"/>
          <w:szCs w:val="24"/>
        </w:rPr>
        <w:t xml:space="preserve">Overshoot </w:t>
      </w:r>
      <w:r w:rsidR="001D2CF6">
        <w:rPr>
          <w:rFonts w:ascii="Times New Roman" w:hAnsi="Times New Roman"/>
          <w:sz w:val="24"/>
          <w:szCs w:val="24"/>
        </w:rPr>
        <w:t xml:space="preserve">probability </w:t>
      </w:r>
      <w:r w:rsidR="00EF6C81">
        <w:rPr>
          <w:rFonts w:ascii="Times New Roman" w:hAnsi="Times New Roman"/>
          <w:sz w:val="24"/>
          <w:szCs w:val="24"/>
        </w:rPr>
        <w:t>was reporte</w:t>
      </w:r>
      <w:r w:rsidR="008B049C">
        <w:rPr>
          <w:rFonts w:ascii="Times New Roman" w:hAnsi="Times New Roman"/>
          <w:sz w:val="24"/>
          <w:szCs w:val="24"/>
        </w:rPr>
        <w:t>d as</w:t>
      </w:r>
      <w:r w:rsidR="001D2CF6">
        <w:rPr>
          <w:rFonts w:ascii="Times New Roman" w:hAnsi="Times New Roman"/>
          <w:sz w:val="24"/>
          <w:szCs w:val="24"/>
        </w:rPr>
        <w:t xml:space="preserve"> significantly </w:t>
      </w:r>
      <w:r w:rsidR="008B049C">
        <w:rPr>
          <w:rFonts w:ascii="Times New Roman" w:hAnsi="Times New Roman"/>
          <w:sz w:val="24"/>
          <w:szCs w:val="24"/>
        </w:rPr>
        <w:t xml:space="preserve">positively </w:t>
      </w:r>
      <w:r w:rsidR="001D2CF6">
        <w:rPr>
          <w:rFonts w:ascii="Times New Roman" w:hAnsi="Times New Roman"/>
          <w:sz w:val="24"/>
          <w:szCs w:val="24"/>
        </w:rPr>
        <w:t>related to increasing water temperature</w:t>
      </w:r>
      <w:r w:rsidR="006D5A2B">
        <w:rPr>
          <w:rFonts w:ascii="Times New Roman" w:hAnsi="Times New Roman"/>
          <w:sz w:val="24"/>
          <w:szCs w:val="24"/>
        </w:rPr>
        <w:t xml:space="preserve">s near </w:t>
      </w:r>
      <w:r w:rsidR="00D66218">
        <w:rPr>
          <w:rFonts w:ascii="Times New Roman" w:hAnsi="Times New Roman"/>
          <w:sz w:val="24"/>
          <w:szCs w:val="24"/>
        </w:rPr>
        <w:t xml:space="preserve">the natal </w:t>
      </w:r>
      <w:r w:rsidR="00AD0C72">
        <w:rPr>
          <w:rFonts w:ascii="Times New Roman" w:hAnsi="Times New Roman"/>
          <w:sz w:val="24"/>
          <w:szCs w:val="24"/>
        </w:rPr>
        <w:t xml:space="preserve">tributary (i.e., </w:t>
      </w:r>
      <w:r w:rsidR="00D66218">
        <w:rPr>
          <w:rFonts w:ascii="Times New Roman" w:hAnsi="Times New Roman"/>
          <w:sz w:val="24"/>
          <w:szCs w:val="24"/>
        </w:rPr>
        <w:t xml:space="preserve">another </w:t>
      </w:r>
      <w:r w:rsidR="0035189C">
        <w:rPr>
          <w:rFonts w:ascii="Times New Roman" w:hAnsi="Times New Roman"/>
          <w:sz w:val="24"/>
          <w:szCs w:val="24"/>
        </w:rPr>
        <w:t>behavioral thermoregulatory</w:t>
      </w:r>
      <w:r w:rsidR="00D66218">
        <w:rPr>
          <w:rFonts w:ascii="Times New Roman" w:hAnsi="Times New Roman"/>
          <w:sz w:val="24"/>
          <w:szCs w:val="24"/>
        </w:rPr>
        <w:t xml:space="preserve"> response</w:t>
      </w:r>
      <w:r w:rsidR="00AD0C72">
        <w:rPr>
          <w:rFonts w:ascii="Times New Roman" w:hAnsi="Times New Roman"/>
          <w:sz w:val="24"/>
          <w:szCs w:val="24"/>
        </w:rPr>
        <w:t>)</w:t>
      </w:r>
      <w:r w:rsidR="00175F56">
        <w:rPr>
          <w:rFonts w:ascii="Times New Roman" w:hAnsi="Times New Roman"/>
          <w:sz w:val="24"/>
          <w:szCs w:val="24"/>
        </w:rPr>
        <w:t xml:space="preserve">, </w:t>
      </w:r>
      <w:r w:rsidR="00B16ED3">
        <w:rPr>
          <w:rFonts w:ascii="Times New Roman" w:hAnsi="Times New Roman"/>
          <w:sz w:val="24"/>
          <w:szCs w:val="24"/>
        </w:rPr>
        <w:t xml:space="preserve">but to a lesser extent incomplete </w:t>
      </w:r>
      <w:r w:rsidR="00B91F19">
        <w:rPr>
          <w:rFonts w:ascii="Times New Roman" w:hAnsi="Times New Roman"/>
          <w:sz w:val="24"/>
          <w:szCs w:val="24"/>
        </w:rPr>
        <w:t xml:space="preserve">or nonsequential </w:t>
      </w:r>
      <w:r w:rsidR="00B16ED3">
        <w:rPr>
          <w:rFonts w:ascii="Times New Roman" w:hAnsi="Times New Roman"/>
          <w:sz w:val="24"/>
          <w:szCs w:val="24"/>
        </w:rPr>
        <w:t xml:space="preserve">homing </w:t>
      </w:r>
      <w:r w:rsidR="0089660F">
        <w:rPr>
          <w:rFonts w:ascii="Times New Roman" w:hAnsi="Times New Roman"/>
          <w:sz w:val="24"/>
          <w:szCs w:val="24"/>
        </w:rPr>
        <w:t>during</w:t>
      </w:r>
      <w:r w:rsidR="007E30F9">
        <w:rPr>
          <w:rFonts w:ascii="Times New Roman" w:hAnsi="Times New Roman"/>
          <w:sz w:val="24"/>
          <w:szCs w:val="24"/>
        </w:rPr>
        <w:t xml:space="preserve"> </w:t>
      </w:r>
      <w:r w:rsidR="0089660F">
        <w:rPr>
          <w:rFonts w:ascii="Times New Roman" w:hAnsi="Times New Roman"/>
          <w:sz w:val="24"/>
          <w:szCs w:val="24"/>
        </w:rPr>
        <w:t>the juvenile life stage</w:t>
      </w:r>
      <w:r w:rsidR="007E30F9">
        <w:rPr>
          <w:rFonts w:ascii="Times New Roman" w:hAnsi="Times New Roman"/>
          <w:sz w:val="24"/>
          <w:szCs w:val="24"/>
        </w:rPr>
        <w:t xml:space="preserve"> </w:t>
      </w:r>
      <w:r w:rsidR="00DC1CBE">
        <w:rPr>
          <w:rFonts w:ascii="Times New Roman" w:hAnsi="Times New Roman"/>
          <w:sz w:val="24"/>
          <w:szCs w:val="24"/>
        </w:rPr>
        <w:t xml:space="preserve">(i.e., </w:t>
      </w:r>
      <w:r w:rsidR="00B16ED3">
        <w:rPr>
          <w:rFonts w:ascii="Times New Roman" w:hAnsi="Times New Roman"/>
          <w:sz w:val="24"/>
          <w:szCs w:val="24"/>
        </w:rPr>
        <w:t xml:space="preserve">barging </w:t>
      </w:r>
      <w:r w:rsidR="00453EC2">
        <w:rPr>
          <w:rFonts w:ascii="Times New Roman" w:hAnsi="Times New Roman"/>
          <w:sz w:val="24"/>
          <w:szCs w:val="24"/>
        </w:rPr>
        <w:t xml:space="preserve">during smolt outmigration </w:t>
      </w:r>
      <w:r w:rsidR="00DC1CBE">
        <w:rPr>
          <w:rFonts w:ascii="Times New Roman" w:hAnsi="Times New Roman"/>
          <w:sz w:val="24"/>
          <w:szCs w:val="24"/>
        </w:rPr>
        <w:t xml:space="preserve">or </w:t>
      </w:r>
      <w:r w:rsidR="00F223D5">
        <w:rPr>
          <w:rFonts w:ascii="Times New Roman" w:hAnsi="Times New Roman"/>
          <w:sz w:val="24"/>
          <w:szCs w:val="24"/>
        </w:rPr>
        <w:t>improper hatchery practices, respectively)</w:t>
      </w:r>
      <w:r w:rsidR="00DC1CBE">
        <w:rPr>
          <w:rFonts w:ascii="Times New Roman" w:hAnsi="Times New Roman"/>
          <w:sz w:val="24"/>
          <w:szCs w:val="24"/>
        </w:rPr>
        <w:t xml:space="preserve"> </w:t>
      </w:r>
      <w:r w:rsidR="00F223D5">
        <w:rPr>
          <w:rFonts w:ascii="Times New Roman" w:hAnsi="Times New Roman"/>
          <w:sz w:val="24"/>
          <w:szCs w:val="24"/>
        </w:rPr>
        <w:t xml:space="preserve">were </w:t>
      </w:r>
      <w:r w:rsidR="00453EC2">
        <w:rPr>
          <w:rFonts w:ascii="Times New Roman" w:hAnsi="Times New Roman"/>
          <w:sz w:val="24"/>
          <w:szCs w:val="24"/>
        </w:rPr>
        <w:t xml:space="preserve">also found to be </w:t>
      </w:r>
      <w:r w:rsidR="00F223D5">
        <w:rPr>
          <w:rFonts w:ascii="Times New Roman" w:hAnsi="Times New Roman"/>
          <w:sz w:val="24"/>
          <w:szCs w:val="24"/>
        </w:rPr>
        <w:t>factors</w:t>
      </w:r>
      <w:r w:rsidR="00CF12F8">
        <w:rPr>
          <w:rFonts w:ascii="Times New Roman" w:hAnsi="Times New Roman"/>
          <w:sz w:val="24"/>
          <w:szCs w:val="24"/>
        </w:rPr>
        <w:t xml:space="preserve"> as well as ocean age and adult ladder placement</w:t>
      </w:r>
      <w:r w:rsidR="00453EC2">
        <w:rPr>
          <w:rFonts w:ascii="Times New Roman" w:hAnsi="Times New Roman"/>
          <w:sz w:val="24"/>
          <w:szCs w:val="24"/>
        </w:rPr>
        <w:t xml:space="preserve"> (Richins and Skalski </w:t>
      </w:r>
      <w:r w:rsidR="00266B00">
        <w:rPr>
          <w:rFonts w:ascii="Times New Roman" w:hAnsi="Times New Roman"/>
          <w:sz w:val="24"/>
          <w:szCs w:val="24"/>
        </w:rPr>
        <w:t xml:space="preserve">2018). </w:t>
      </w:r>
      <w:r w:rsidR="0072302D">
        <w:rPr>
          <w:rFonts w:ascii="Times New Roman" w:hAnsi="Times New Roman"/>
          <w:sz w:val="24"/>
          <w:szCs w:val="24"/>
        </w:rPr>
        <w:t xml:space="preserve">This behavior has also been reported in the </w:t>
      </w:r>
      <w:r w:rsidR="0072302D">
        <w:rPr>
          <w:rFonts w:ascii="Times New Roman" w:hAnsi="Times New Roman"/>
          <w:sz w:val="24"/>
          <w:szCs w:val="24"/>
        </w:rPr>
        <w:lastRenderedPageBreak/>
        <w:t xml:space="preserve">Columbia River for Chinook Salmon </w:t>
      </w:r>
      <w:r w:rsidR="0072302D" w:rsidRPr="0072302D">
        <w:rPr>
          <w:rFonts w:ascii="Times New Roman" w:hAnsi="Times New Roman"/>
          <w:i/>
          <w:sz w:val="24"/>
          <w:szCs w:val="24"/>
        </w:rPr>
        <w:t>O. tshawytscha</w:t>
      </w:r>
      <w:r w:rsidR="0072302D">
        <w:rPr>
          <w:rFonts w:ascii="Times New Roman" w:hAnsi="Times New Roman"/>
          <w:i/>
          <w:sz w:val="24"/>
          <w:szCs w:val="24"/>
        </w:rPr>
        <w:t>,</w:t>
      </w:r>
      <w:r w:rsidR="00175F56">
        <w:rPr>
          <w:rFonts w:ascii="Times New Roman" w:hAnsi="Times New Roman"/>
          <w:sz w:val="24"/>
          <w:szCs w:val="24"/>
        </w:rPr>
        <w:t xml:space="preserve"> </w:t>
      </w:r>
      <w:r w:rsidR="0072302D">
        <w:rPr>
          <w:rFonts w:ascii="Times New Roman" w:hAnsi="Times New Roman"/>
          <w:sz w:val="24"/>
          <w:szCs w:val="24"/>
        </w:rPr>
        <w:t>but at lower rate than reported for steelhead (Boggs et al. 2004; Keefer et al</w:t>
      </w:r>
      <w:r w:rsidR="00FF25F7">
        <w:rPr>
          <w:rFonts w:ascii="Times New Roman" w:hAnsi="Times New Roman"/>
          <w:sz w:val="24"/>
          <w:szCs w:val="24"/>
        </w:rPr>
        <w:t>.</w:t>
      </w:r>
      <w:r w:rsidR="0072302D">
        <w:rPr>
          <w:rFonts w:ascii="Times New Roman" w:hAnsi="Times New Roman"/>
          <w:sz w:val="24"/>
          <w:szCs w:val="24"/>
        </w:rPr>
        <w:t xml:space="preserve"> 2008</w:t>
      </w:r>
      <w:r w:rsidR="00D04241">
        <w:rPr>
          <w:rFonts w:ascii="Times New Roman" w:hAnsi="Times New Roman"/>
          <w:sz w:val="24"/>
          <w:szCs w:val="24"/>
        </w:rPr>
        <w:t>a</w:t>
      </w:r>
      <w:r w:rsidR="0072302D">
        <w:rPr>
          <w:rFonts w:ascii="Times New Roman" w:hAnsi="Times New Roman"/>
          <w:sz w:val="24"/>
          <w:szCs w:val="24"/>
        </w:rPr>
        <w:t xml:space="preserve">; Mann and Snow 2018).  </w:t>
      </w:r>
      <w:r w:rsidR="00427F0E">
        <w:rPr>
          <w:rFonts w:ascii="Times New Roman" w:hAnsi="Times New Roman"/>
          <w:sz w:val="24"/>
          <w:szCs w:val="24"/>
        </w:rPr>
        <w:t>Richins and Skalski (</w:t>
      </w:r>
      <w:r w:rsidR="0072302D">
        <w:rPr>
          <w:rFonts w:ascii="Times New Roman" w:hAnsi="Times New Roman"/>
          <w:sz w:val="24"/>
          <w:szCs w:val="24"/>
        </w:rPr>
        <w:t xml:space="preserve">2018) reported that </w:t>
      </w:r>
      <w:r w:rsidR="00427F0E">
        <w:rPr>
          <w:rFonts w:ascii="Times New Roman" w:hAnsi="Times New Roman"/>
          <w:sz w:val="24"/>
          <w:szCs w:val="24"/>
        </w:rPr>
        <w:t xml:space="preserve">overshoot rates of known origin adult steelhead as high as 71% with many populations exhibited rates &gt; 50%. </w:t>
      </w:r>
      <w:r w:rsidR="00140064" w:rsidRPr="00140064">
        <w:rPr>
          <w:rFonts w:ascii="Times New Roman" w:hAnsi="Times New Roman"/>
          <w:sz w:val="24"/>
          <w:szCs w:val="24"/>
        </w:rPr>
        <w:t xml:space="preserve"> </w:t>
      </w:r>
      <w:r w:rsidR="00140064">
        <w:rPr>
          <w:rFonts w:ascii="Times New Roman" w:hAnsi="Times New Roman"/>
          <w:sz w:val="24"/>
          <w:szCs w:val="24"/>
        </w:rPr>
        <w:t xml:space="preserve">However, the probability of returning to their natal stream or “overshoot fallback” is more variable and less understood. </w:t>
      </w:r>
      <w:r w:rsidR="00427F0E">
        <w:rPr>
          <w:rFonts w:ascii="Times New Roman" w:hAnsi="Times New Roman"/>
          <w:sz w:val="24"/>
          <w:szCs w:val="24"/>
        </w:rPr>
        <w:t xml:space="preserve">Overshoot fallback rates were also highly variable and ranged from </w:t>
      </w:r>
      <w:r w:rsidR="00384BD4">
        <w:rPr>
          <w:rFonts w:ascii="Times New Roman" w:hAnsi="Times New Roman"/>
          <w:sz w:val="24"/>
          <w:szCs w:val="24"/>
        </w:rPr>
        <w:t>18% to 75% and were positively influenced by the number of days hydroelectric projects spilled water the following March</w:t>
      </w:r>
      <w:r w:rsidR="00DE7FEE">
        <w:rPr>
          <w:rFonts w:ascii="Times New Roman" w:hAnsi="Times New Roman"/>
          <w:sz w:val="24"/>
          <w:szCs w:val="24"/>
        </w:rPr>
        <w:t xml:space="preserve"> (Richins and Skalski 2018)</w:t>
      </w:r>
      <w:r w:rsidR="00384BD4">
        <w:rPr>
          <w:rFonts w:ascii="Times New Roman" w:hAnsi="Times New Roman"/>
          <w:sz w:val="24"/>
          <w:szCs w:val="24"/>
        </w:rPr>
        <w:t>.</w:t>
      </w:r>
      <w:r w:rsidR="00441CF8">
        <w:rPr>
          <w:rFonts w:ascii="Times New Roman" w:hAnsi="Times New Roman"/>
          <w:sz w:val="24"/>
          <w:szCs w:val="24"/>
        </w:rPr>
        <w:t xml:space="preserve">  </w:t>
      </w:r>
    </w:p>
    <w:p w14:paraId="01C01276" w14:textId="6B1B1B1B" w:rsidR="00746A18" w:rsidRDefault="005A1D88" w:rsidP="00DD34B9">
      <w:pPr>
        <w:spacing w:after="0" w:line="480" w:lineRule="auto"/>
        <w:ind w:firstLine="360"/>
        <w:rPr>
          <w:rFonts w:ascii="Times New Roman" w:hAnsi="Times New Roman"/>
          <w:sz w:val="24"/>
          <w:szCs w:val="24"/>
        </w:rPr>
      </w:pPr>
      <w:r>
        <w:rPr>
          <w:rFonts w:ascii="Times New Roman" w:hAnsi="Times New Roman"/>
          <w:sz w:val="24"/>
          <w:szCs w:val="24"/>
        </w:rPr>
        <w:t xml:space="preserve">Estimates of overshoot fallback abundance underrepresent the abundance of steelhead that overshot their natal stream (Richins and Skalski 2018). Estimating overshoot abundance is important because when combined with the abundance of steelhead that did not overshoot their natal tributary represent the total number of adults that returned to the Columbia River, not including any unaccounted harvest. Therefore, estimates of population abundance and productivity based solely on returns to the natal stream or subbasin may be an underestimate.  </w:t>
      </w:r>
      <w:r w:rsidR="00A27544">
        <w:rPr>
          <w:rFonts w:ascii="Times New Roman" w:hAnsi="Times New Roman"/>
          <w:sz w:val="24"/>
          <w:szCs w:val="24"/>
        </w:rPr>
        <w:t>Given the variab</w:t>
      </w:r>
      <w:r w:rsidR="00A73B87">
        <w:rPr>
          <w:rFonts w:ascii="Times New Roman" w:hAnsi="Times New Roman"/>
          <w:sz w:val="24"/>
          <w:szCs w:val="24"/>
        </w:rPr>
        <w:t>ility in</w:t>
      </w:r>
      <w:r w:rsidR="00A27544">
        <w:rPr>
          <w:rFonts w:ascii="Times New Roman" w:hAnsi="Times New Roman"/>
          <w:sz w:val="24"/>
          <w:szCs w:val="24"/>
        </w:rPr>
        <w:t xml:space="preserve"> overshoot fallback rates reported for steelhead, failure to return to their natal tributary or presence in a non-natal tributary (i.e., stray) may have serious conservation implications</w:t>
      </w:r>
      <w:r w:rsidR="00E06C74">
        <w:rPr>
          <w:rFonts w:ascii="Times New Roman" w:hAnsi="Times New Roman"/>
          <w:sz w:val="24"/>
          <w:szCs w:val="24"/>
        </w:rPr>
        <w:t>,</w:t>
      </w:r>
      <w:r w:rsidR="00BE372B">
        <w:rPr>
          <w:rFonts w:ascii="Times New Roman" w:hAnsi="Times New Roman"/>
          <w:sz w:val="24"/>
          <w:szCs w:val="24"/>
        </w:rPr>
        <w:t xml:space="preserve"> either demographically, genetically or both</w:t>
      </w:r>
      <w:r w:rsidR="00A27544">
        <w:rPr>
          <w:rFonts w:ascii="Times New Roman" w:hAnsi="Times New Roman"/>
          <w:sz w:val="24"/>
          <w:szCs w:val="24"/>
        </w:rPr>
        <w:t>.</w:t>
      </w:r>
      <w:r w:rsidR="00746A18">
        <w:rPr>
          <w:rFonts w:ascii="Times New Roman" w:hAnsi="Times New Roman"/>
          <w:sz w:val="24"/>
          <w:szCs w:val="24"/>
        </w:rPr>
        <w:t xml:space="preserve"> </w:t>
      </w:r>
      <w:r w:rsidR="00C100AA">
        <w:rPr>
          <w:rFonts w:ascii="Times New Roman" w:hAnsi="Times New Roman"/>
          <w:sz w:val="24"/>
          <w:szCs w:val="24"/>
        </w:rPr>
        <w:t xml:space="preserve">While the apparent mortality or cost of temporary using non-natal tributaries as cool water refuges can be reduced, in part, through harvest regulations (Keefer et al. 2009), </w:t>
      </w:r>
      <w:r w:rsidR="00D10408">
        <w:rPr>
          <w:rFonts w:ascii="Times New Roman" w:hAnsi="Times New Roman"/>
          <w:sz w:val="24"/>
          <w:szCs w:val="24"/>
        </w:rPr>
        <w:t xml:space="preserve">overshoot </w:t>
      </w:r>
      <w:r w:rsidR="00BF4FEF">
        <w:rPr>
          <w:rFonts w:ascii="Times New Roman" w:hAnsi="Times New Roman"/>
          <w:sz w:val="24"/>
          <w:szCs w:val="24"/>
        </w:rPr>
        <w:t>steelhead</w:t>
      </w:r>
      <w:r w:rsidR="00D10408">
        <w:rPr>
          <w:rFonts w:ascii="Times New Roman" w:hAnsi="Times New Roman"/>
          <w:sz w:val="24"/>
          <w:szCs w:val="24"/>
        </w:rPr>
        <w:t xml:space="preserve"> exhibit a much broader </w:t>
      </w:r>
      <w:r w:rsidR="00BF4FEF">
        <w:rPr>
          <w:rFonts w:ascii="Times New Roman" w:hAnsi="Times New Roman"/>
          <w:sz w:val="24"/>
          <w:szCs w:val="24"/>
        </w:rPr>
        <w:t>geographic</w:t>
      </w:r>
      <w:r w:rsidR="00D10408">
        <w:rPr>
          <w:rFonts w:ascii="Times New Roman" w:hAnsi="Times New Roman"/>
          <w:sz w:val="24"/>
          <w:szCs w:val="24"/>
        </w:rPr>
        <w:t xml:space="preserve"> distribution </w:t>
      </w:r>
      <w:r w:rsidR="00BF4FEF">
        <w:rPr>
          <w:rFonts w:ascii="Times New Roman" w:hAnsi="Times New Roman"/>
          <w:sz w:val="24"/>
          <w:szCs w:val="24"/>
        </w:rPr>
        <w:t>and more important</w:t>
      </w:r>
      <w:r w:rsidR="009A6080">
        <w:rPr>
          <w:rFonts w:ascii="Times New Roman" w:hAnsi="Times New Roman"/>
          <w:sz w:val="24"/>
          <w:szCs w:val="24"/>
        </w:rPr>
        <w:t>ly the</w:t>
      </w:r>
      <w:r w:rsidR="00BF4FEF">
        <w:rPr>
          <w:rFonts w:ascii="Times New Roman" w:hAnsi="Times New Roman"/>
          <w:sz w:val="24"/>
          <w:szCs w:val="24"/>
        </w:rPr>
        <w:t xml:space="preserve"> sources of mortality </w:t>
      </w:r>
      <w:r w:rsidR="00CA7652">
        <w:rPr>
          <w:rFonts w:ascii="Times New Roman" w:hAnsi="Times New Roman"/>
          <w:sz w:val="24"/>
          <w:szCs w:val="24"/>
        </w:rPr>
        <w:t>are different. O</w:t>
      </w:r>
      <w:r w:rsidR="00833907">
        <w:rPr>
          <w:rFonts w:ascii="Times New Roman" w:hAnsi="Times New Roman"/>
          <w:sz w:val="24"/>
          <w:szCs w:val="24"/>
        </w:rPr>
        <w:t>vershoot steelhead must migrate downstream in order to return to their natal tributary and the only passage route</w:t>
      </w:r>
      <w:r w:rsidR="00A51820">
        <w:rPr>
          <w:rFonts w:ascii="Times New Roman" w:hAnsi="Times New Roman"/>
          <w:sz w:val="24"/>
          <w:szCs w:val="24"/>
        </w:rPr>
        <w:t>, during non-spill periods,</w:t>
      </w:r>
      <w:r w:rsidR="00833907">
        <w:rPr>
          <w:rFonts w:ascii="Times New Roman" w:hAnsi="Times New Roman"/>
          <w:sz w:val="24"/>
          <w:szCs w:val="24"/>
        </w:rPr>
        <w:t xml:space="preserve"> may be through the turbines (Richins and Skalski 2018)</w:t>
      </w:r>
      <w:r w:rsidR="00E46F27">
        <w:rPr>
          <w:rFonts w:ascii="Times New Roman" w:hAnsi="Times New Roman"/>
          <w:sz w:val="24"/>
          <w:szCs w:val="24"/>
        </w:rPr>
        <w:t xml:space="preserve"> which result in high mortality rates (Wertheimer and Evans 2005). Khan et al. (2013) found that </w:t>
      </w:r>
      <w:r w:rsidR="0057706C">
        <w:rPr>
          <w:rFonts w:ascii="Times New Roman" w:hAnsi="Times New Roman"/>
          <w:sz w:val="24"/>
          <w:szCs w:val="24"/>
        </w:rPr>
        <w:t xml:space="preserve">downstream migrating </w:t>
      </w:r>
      <w:r w:rsidR="00E46F27">
        <w:rPr>
          <w:rFonts w:ascii="Times New Roman" w:hAnsi="Times New Roman"/>
          <w:sz w:val="24"/>
          <w:szCs w:val="24"/>
        </w:rPr>
        <w:t xml:space="preserve">adult steelhead </w:t>
      </w:r>
      <w:r w:rsidR="0057706C">
        <w:rPr>
          <w:rFonts w:ascii="Times New Roman" w:hAnsi="Times New Roman"/>
          <w:sz w:val="24"/>
          <w:szCs w:val="24"/>
        </w:rPr>
        <w:t xml:space="preserve">greatly </w:t>
      </w:r>
      <w:r w:rsidR="00E46F27">
        <w:rPr>
          <w:rFonts w:ascii="Times New Roman" w:hAnsi="Times New Roman"/>
          <w:sz w:val="24"/>
          <w:szCs w:val="24"/>
        </w:rPr>
        <w:t xml:space="preserve">prefer surface (e.g., sluiceway) over turbine passage routes. </w:t>
      </w:r>
      <w:r w:rsidR="0057706C">
        <w:rPr>
          <w:rFonts w:ascii="Times New Roman" w:hAnsi="Times New Roman"/>
          <w:sz w:val="24"/>
          <w:szCs w:val="24"/>
        </w:rPr>
        <w:t xml:space="preserve">If </w:t>
      </w:r>
      <w:r w:rsidR="0057706C">
        <w:rPr>
          <w:rFonts w:ascii="Times New Roman" w:hAnsi="Times New Roman"/>
          <w:sz w:val="24"/>
          <w:szCs w:val="24"/>
        </w:rPr>
        <w:lastRenderedPageBreak/>
        <w:t xml:space="preserve">preferred passage routes are not available steelhead may expend considerable energy searching prior to spawning or may simply spawn in the nearest available stream (i.e., stray). Hence, overshoot steelhead may suffer </w:t>
      </w:r>
      <w:r w:rsidR="003925A5">
        <w:rPr>
          <w:rFonts w:ascii="Times New Roman" w:hAnsi="Times New Roman"/>
          <w:sz w:val="24"/>
          <w:szCs w:val="24"/>
        </w:rPr>
        <w:t xml:space="preserve">high </w:t>
      </w:r>
      <w:r w:rsidR="0057706C">
        <w:rPr>
          <w:rFonts w:ascii="Times New Roman" w:hAnsi="Times New Roman"/>
          <w:sz w:val="24"/>
          <w:szCs w:val="24"/>
        </w:rPr>
        <w:t xml:space="preserve">mortality trying to return to their natal stream </w:t>
      </w:r>
      <w:r w:rsidR="003925A5">
        <w:rPr>
          <w:rFonts w:ascii="Times New Roman" w:hAnsi="Times New Roman"/>
          <w:sz w:val="24"/>
          <w:szCs w:val="24"/>
        </w:rPr>
        <w:t xml:space="preserve">during winter months </w:t>
      </w:r>
      <w:r w:rsidR="0057706C">
        <w:rPr>
          <w:rFonts w:ascii="Times New Roman" w:hAnsi="Times New Roman"/>
          <w:sz w:val="24"/>
          <w:szCs w:val="24"/>
        </w:rPr>
        <w:t>(i.e., demographic cost</w:t>
      </w:r>
      <w:r w:rsidR="003925A5">
        <w:rPr>
          <w:rFonts w:ascii="Times New Roman" w:hAnsi="Times New Roman"/>
          <w:sz w:val="24"/>
          <w:szCs w:val="24"/>
        </w:rPr>
        <w:t xml:space="preserve"> to donor population</w:t>
      </w:r>
      <w:r w:rsidR="0057706C">
        <w:rPr>
          <w:rFonts w:ascii="Times New Roman" w:hAnsi="Times New Roman"/>
          <w:sz w:val="24"/>
          <w:szCs w:val="24"/>
        </w:rPr>
        <w:t xml:space="preserve">) or </w:t>
      </w:r>
      <w:r w:rsidR="003925A5">
        <w:rPr>
          <w:rFonts w:ascii="Times New Roman" w:hAnsi="Times New Roman"/>
          <w:sz w:val="24"/>
          <w:szCs w:val="24"/>
        </w:rPr>
        <w:t xml:space="preserve">spawn in a non-natal stream and have genetic impacts on the recipient population. </w:t>
      </w:r>
      <w:r w:rsidR="00374722">
        <w:rPr>
          <w:rFonts w:ascii="Times New Roman" w:hAnsi="Times New Roman"/>
          <w:sz w:val="24"/>
          <w:szCs w:val="24"/>
        </w:rPr>
        <w:t xml:space="preserve">Furthermore, </w:t>
      </w:r>
      <w:r w:rsidR="00E844B1">
        <w:rPr>
          <w:rFonts w:ascii="Times New Roman" w:hAnsi="Times New Roman"/>
          <w:sz w:val="24"/>
          <w:szCs w:val="24"/>
        </w:rPr>
        <w:t xml:space="preserve">if the abundance of overshoot or </w:t>
      </w:r>
      <w:r w:rsidR="00226E4E">
        <w:rPr>
          <w:rFonts w:ascii="Times New Roman" w:hAnsi="Times New Roman"/>
          <w:sz w:val="24"/>
          <w:szCs w:val="24"/>
        </w:rPr>
        <w:t>non-natal steelhead is not known or accounted</w:t>
      </w:r>
      <w:r w:rsidR="00B238C5">
        <w:rPr>
          <w:rFonts w:ascii="Times New Roman" w:hAnsi="Times New Roman"/>
          <w:sz w:val="24"/>
          <w:szCs w:val="24"/>
        </w:rPr>
        <w:t xml:space="preserve"> for</w:t>
      </w:r>
      <w:r w:rsidR="00226E4E">
        <w:rPr>
          <w:rFonts w:ascii="Times New Roman" w:hAnsi="Times New Roman"/>
          <w:sz w:val="24"/>
          <w:szCs w:val="24"/>
        </w:rPr>
        <w:t xml:space="preserve">, their presence may mask the </w:t>
      </w:r>
      <w:r w:rsidR="00316DC1">
        <w:rPr>
          <w:rFonts w:ascii="Times New Roman" w:hAnsi="Times New Roman"/>
          <w:sz w:val="24"/>
          <w:szCs w:val="24"/>
        </w:rPr>
        <w:t xml:space="preserve">true </w:t>
      </w:r>
      <w:r w:rsidR="00B238C5">
        <w:rPr>
          <w:rFonts w:ascii="Times New Roman" w:hAnsi="Times New Roman"/>
          <w:sz w:val="24"/>
          <w:szCs w:val="24"/>
        </w:rPr>
        <w:t xml:space="preserve">conversation </w:t>
      </w:r>
      <w:r w:rsidR="00316DC1">
        <w:rPr>
          <w:rFonts w:ascii="Times New Roman" w:hAnsi="Times New Roman"/>
          <w:sz w:val="24"/>
          <w:szCs w:val="24"/>
        </w:rPr>
        <w:t xml:space="preserve">status </w:t>
      </w:r>
      <w:r w:rsidR="00B238C5">
        <w:rPr>
          <w:rFonts w:ascii="Times New Roman" w:hAnsi="Times New Roman"/>
          <w:sz w:val="24"/>
          <w:szCs w:val="24"/>
        </w:rPr>
        <w:t xml:space="preserve">or viability </w:t>
      </w:r>
      <w:r w:rsidR="00316DC1">
        <w:rPr>
          <w:rFonts w:ascii="Times New Roman" w:hAnsi="Times New Roman"/>
          <w:sz w:val="24"/>
          <w:szCs w:val="24"/>
        </w:rPr>
        <w:t xml:space="preserve">of recipient populations  </w:t>
      </w:r>
      <w:r w:rsidR="003925A5">
        <w:rPr>
          <w:rFonts w:ascii="Times New Roman" w:hAnsi="Times New Roman"/>
          <w:sz w:val="24"/>
          <w:szCs w:val="24"/>
        </w:rPr>
        <w:t xml:space="preserve">Given the risks associated with overshoot behavior </w:t>
      </w:r>
      <w:r w:rsidR="009A3856">
        <w:rPr>
          <w:rFonts w:ascii="Times New Roman" w:hAnsi="Times New Roman"/>
          <w:sz w:val="24"/>
          <w:szCs w:val="24"/>
        </w:rPr>
        <w:t xml:space="preserve">on populations of conservation concern, </w:t>
      </w:r>
      <w:r w:rsidR="003925A5">
        <w:rPr>
          <w:rFonts w:ascii="Times New Roman" w:hAnsi="Times New Roman"/>
          <w:sz w:val="24"/>
          <w:szCs w:val="24"/>
        </w:rPr>
        <w:t xml:space="preserve">the goals of this study were to 1) estimate the abundance of overshoot steelhead at Priest Rapids Dam 2) describe migration patterns and distribution of overshoot steelhead upstream of Priest Rapids Dam and 3) estimate the abundance of </w:t>
      </w:r>
      <w:r w:rsidR="00A73B87">
        <w:rPr>
          <w:rFonts w:ascii="Times New Roman" w:hAnsi="Times New Roman"/>
          <w:sz w:val="24"/>
          <w:szCs w:val="24"/>
        </w:rPr>
        <w:t xml:space="preserve">fallback </w:t>
      </w:r>
      <w:r w:rsidR="003925A5">
        <w:rPr>
          <w:rFonts w:ascii="Times New Roman" w:hAnsi="Times New Roman"/>
          <w:sz w:val="24"/>
          <w:szCs w:val="24"/>
        </w:rPr>
        <w:t xml:space="preserve">overshoot steelhead that successfully migrated downstream of Priest Rapids Dam.   </w:t>
      </w:r>
      <w:r w:rsidR="0057706C">
        <w:rPr>
          <w:rFonts w:ascii="Times New Roman" w:hAnsi="Times New Roman"/>
          <w:sz w:val="24"/>
          <w:szCs w:val="24"/>
        </w:rPr>
        <w:t xml:space="preserve">   </w:t>
      </w:r>
      <w:r w:rsidR="00E46F27">
        <w:rPr>
          <w:rFonts w:ascii="Times New Roman" w:hAnsi="Times New Roman"/>
          <w:sz w:val="24"/>
          <w:szCs w:val="24"/>
        </w:rPr>
        <w:t xml:space="preserve"> </w:t>
      </w:r>
      <w:r w:rsidR="00833907">
        <w:rPr>
          <w:rFonts w:ascii="Times New Roman" w:hAnsi="Times New Roman"/>
          <w:sz w:val="24"/>
          <w:szCs w:val="24"/>
        </w:rPr>
        <w:t xml:space="preserve">  </w:t>
      </w:r>
    </w:p>
    <w:p w14:paraId="4090EB38" w14:textId="77777777" w:rsidR="009F250A" w:rsidRPr="009F250A" w:rsidRDefault="00DC6EBC" w:rsidP="00DD34B9">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6F7E5D">
        <w:rPr>
          <w:rFonts w:ascii="Times New Roman" w:hAnsi="Times New Roman"/>
          <w:sz w:val="24"/>
          <w:szCs w:val="24"/>
        </w:rPr>
        <w:t xml:space="preserve">   </w:t>
      </w:r>
    </w:p>
    <w:p w14:paraId="129C9F96" w14:textId="77777777" w:rsidR="002A50F4" w:rsidRDefault="00F926E3" w:rsidP="00F926E3">
      <w:pPr>
        <w:spacing w:after="0" w:line="480" w:lineRule="auto"/>
        <w:rPr>
          <w:rFonts w:ascii="Times New Roman" w:hAnsi="Times New Roman"/>
          <w:b/>
          <w:sz w:val="24"/>
          <w:szCs w:val="24"/>
        </w:rPr>
      </w:pPr>
      <w:r>
        <w:rPr>
          <w:rFonts w:ascii="Times New Roman" w:hAnsi="Times New Roman"/>
          <w:b/>
          <w:sz w:val="24"/>
          <w:szCs w:val="24"/>
        </w:rPr>
        <w:t>METHODS</w:t>
      </w:r>
    </w:p>
    <w:p w14:paraId="1DA2F89D" w14:textId="2673B287" w:rsidR="00B23FAF" w:rsidRDefault="00FB7CC8" w:rsidP="00F926E3">
      <w:pPr>
        <w:spacing w:after="0" w:line="480" w:lineRule="auto"/>
        <w:ind w:firstLine="360"/>
        <w:rPr>
          <w:rFonts w:ascii="Times New Roman" w:hAnsi="Times New Roman"/>
          <w:sz w:val="24"/>
          <w:szCs w:val="24"/>
        </w:rPr>
      </w:pPr>
      <w:r w:rsidRPr="00E16323">
        <w:rPr>
          <w:rFonts w:ascii="Times New Roman" w:hAnsi="Times New Roman"/>
          <w:i/>
          <w:sz w:val="24"/>
          <w:szCs w:val="24"/>
        </w:rPr>
        <w:t>Study area</w:t>
      </w:r>
      <w:r w:rsidR="002A50F4">
        <w:rPr>
          <w:rFonts w:ascii="Times New Roman" w:hAnsi="Times New Roman"/>
          <w:sz w:val="24"/>
          <w:szCs w:val="24"/>
        </w:rPr>
        <w:t xml:space="preserve">. – The Upper Columbia </w:t>
      </w:r>
      <w:r>
        <w:rPr>
          <w:rFonts w:ascii="Times New Roman" w:hAnsi="Times New Roman"/>
          <w:sz w:val="24"/>
          <w:szCs w:val="24"/>
        </w:rPr>
        <w:t>River (UCR) s</w:t>
      </w:r>
      <w:r w:rsidR="002A50F4">
        <w:rPr>
          <w:rFonts w:ascii="Times New Roman" w:hAnsi="Times New Roman"/>
          <w:sz w:val="24"/>
          <w:szCs w:val="24"/>
        </w:rPr>
        <w:t xml:space="preserve">teelhead Distinct Population Segment (DPS) </w:t>
      </w:r>
      <w:r w:rsidR="00D678D1">
        <w:rPr>
          <w:rFonts w:ascii="Times New Roman" w:hAnsi="Times New Roman"/>
          <w:sz w:val="24"/>
          <w:szCs w:val="24"/>
        </w:rPr>
        <w:t xml:space="preserve">is comprised of four </w:t>
      </w:r>
      <w:r w:rsidR="00F560E4">
        <w:rPr>
          <w:rFonts w:ascii="Times New Roman" w:hAnsi="Times New Roman"/>
          <w:sz w:val="24"/>
          <w:szCs w:val="24"/>
        </w:rPr>
        <w:t xml:space="preserve">steelhead </w:t>
      </w:r>
      <w:r w:rsidR="00D678D1">
        <w:rPr>
          <w:rFonts w:ascii="Times New Roman" w:hAnsi="Times New Roman"/>
          <w:sz w:val="24"/>
          <w:szCs w:val="24"/>
        </w:rPr>
        <w:t xml:space="preserve">populations and </w:t>
      </w:r>
      <w:r>
        <w:rPr>
          <w:rFonts w:ascii="Times New Roman" w:hAnsi="Times New Roman"/>
          <w:sz w:val="24"/>
          <w:szCs w:val="24"/>
        </w:rPr>
        <w:t xml:space="preserve">extends upstream from the confluence of the Yakima River to the border with Canada. Steelhead status and trend monitoring for this DPS has been occurring at Priest </w:t>
      </w:r>
      <w:r w:rsidR="00CC04DC">
        <w:rPr>
          <w:rFonts w:ascii="Times New Roman" w:hAnsi="Times New Roman"/>
          <w:sz w:val="24"/>
          <w:szCs w:val="24"/>
        </w:rPr>
        <w:t>Rapids Dam since 1986</w:t>
      </w:r>
      <w:r w:rsidR="00285289">
        <w:rPr>
          <w:rFonts w:ascii="Times New Roman" w:hAnsi="Times New Roman"/>
          <w:sz w:val="24"/>
          <w:szCs w:val="24"/>
        </w:rPr>
        <w:t xml:space="preserve"> </w:t>
      </w:r>
      <w:r w:rsidR="00CC04DC">
        <w:rPr>
          <w:rFonts w:ascii="Times New Roman" w:hAnsi="Times New Roman"/>
          <w:sz w:val="24"/>
          <w:szCs w:val="24"/>
        </w:rPr>
        <w:t>(Brown 1995</w:t>
      </w:r>
      <w:r w:rsidR="00285289">
        <w:rPr>
          <w:rFonts w:ascii="Times New Roman" w:hAnsi="Times New Roman"/>
          <w:sz w:val="24"/>
          <w:szCs w:val="24"/>
        </w:rPr>
        <w:t>)</w:t>
      </w:r>
      <w:r w:rsidR="00CC04DC">
        <w:rPr>
          <w:rFonts w:ascii="Times New Roman" w:hAnsi="Times New Roman"/>
          <w:sz w:val="24"/>
          <w:szCs w:val="24"/>
        </w:rPr>
        <w:t xml:space="preserve">.  </w:t>
      </w:r>
      <w:r w:rsidR="008E183D">
        <w:rPr>
          <w:rFonts w:ascii="Times New Roman" w:hAnsi="Times New Roman"/>
          <w:sz w:val="24"/>
          <w:szCs w:val="24"/>
        </w:rPr>
        <w:t>However, adult</w:t>
      </w:r>
      <w:r w:rsidR="00115739">
        <w:rPr>
          <w:rFonts w:ascii="Times New Roman" w:hAnsi="Times New Roman"/>
          <w:sz w:val="24"/>
          <w:szCs w:val="24"/>
        </w:rPr>
        <w:t xml:space="preserve"> steelhead </w:t>
      </w:r>
      <w:r w:rsidR="008E183D">
        <w:rPr>
          <w:rFonts w:ascii="Times New Roman" w:hAnsi="Times New Roman"/>
          <w:sz w:val="24"/>
          <w:szCs w:val="24"/>
        </w:rPr>
        <w:t xml:space="preserve">tagged </w:t>
      </w:r>
      <w:r w:rsidR="00115739">
        <w:rPr>
          <w:rFonts w:ascii="Times New Roman" w:hAnsi="Times New Roman"/>
          <w:sz w:val="24"/>
          <w:szCs w:val="24"/>
        </w:rPr>
        <w:t xml:space="preserve">with passive integrated transponder (PIT) tags </w:t>
      </w:r>
      <w:r w:rsidR="008E183D">
        <w:rPr>
          <w:rFonts w:ascii="Times New Roman" w:hAnsi="Times New Roman"/>
          <w:sz w:val="24"/>
          <w:szCs w:val="24"/>
        </w:rPr>
        <w:t xml:space="preserve">as juveniles from the Middle Columbia River (MCR) and Snake River (SR) DPSs have been observed </w:t>
      </w:r>
      <w:r w:rsidR="00E16323">
        <w:rPr>
          <w:rFonts w:ascii="Times New Roman" w:hAnsi="Times New Roman"/>
          <w:sz w:val="24"/>
          <w:szCs w:val="24"/>
        </w:rPr>
        <w:t xml:space="preserve">annually at Priest Rapids Dam (i.e., overshoots) </w:t>
      </w:r>
      <w:r w:rsidR="00115739">
        <w:rPr>
          <w:rFonts w:ascii="Times New Roman" w:hAnsi="Times New Roman"/>
          <w:sz w:val="24"/>
          <w:szCs w:val="24"/>
        </w:rPr>
        <w:t>since PIT tag detectors</w:t>
      </w:r>
      <w:r w:rsidR="00E16323">
        <w:rPr>
          <w:rFonts w:ascii="Times New Roman" w:hAnsi="Times New Roman"/>
          <w:sz w:val="24"/>
          <w:szCs w:val="24"/>
        </w:rPr>
        <w:t xml:space="preserve"> were installed in the fish ladders in 2003 (Figure 1)</w:t>
      </w:r>
      <w:r w:rsidR="008E183D">
        <w:rPr>
          <w:rFonts w:ascii="Times New Roman" w:hAnsi="Times New Roman"/>
          <w:sz w:val="24"/>
          <w:szCs w:val="24"/>
        </w:rPr>
        <w:t>.</w:t>
      </w:r>
      <w:r w:rsidR="00E16323">
        <w:rPr>
          <w:rFonts w:ascii="Times New Roman" w:hAnsi="Times New Roman"/>
          <w:sz w:val="24"/>
          <w:szCs w:val="24"/>
        </w:rPr>
        <w:t xml:space="preserve"> Richins and Skalski (2018) estimated overshoot and fallback rates of selected populations of steelhead throughout Columbia and Snake River basins but </w:t>
      </w:r>
      <w:r w:rsidR="00B23FAF">
        <w:rPr>
          <w:rFonts w:ascii="Times New Roman" w:hAnsi="Times New Roman"/>
          <w:sz w:val="24"/>
          <w:szCs w:val="24"/>
        </w:rPr>
        <w:t xml:space="preserve">did not report estimates of abundance. Because adult steelhead rarely use adult ladders to migrate downstream, dam counts </w:t>
      </w:r>
      <w:r w:rsidR="00B23FAF">
        <w:rPr>
          <w:rFonts w:ascii="Times New Roman" w:hAnsi="Times New Roman"/>
          <w:sz w:val="24"/>
          <w:szCs w:val="24"/>
        </w:rPr>
        <w:lastRenderedPageBreak/>
        <w:t xml:space="preserve">are positively biased </w:t>
      </w:r>
      <w:r w:rsidR="001E23F6">
        <w:rPr>
          <w:rFonts w:ascii="Times New Roman" w:hAnsi="Times New Roman"/>
          <w:sz w:val="24"/>
          <w:szCs w:val="24"/>
        </w:rPr>
        <w:t xml:space="preserve">as estimates of escapement upstream </w:t>
      </w:r>
      <w:r w:rsidR="00B23FAF">
        <w:rPr>
          <w:rFonts w:ascii="Times New Roman" w:hAnsi="Times New Roman"/>
          <w:sz w:val="24"/>
          <w:szCs w:val="24"/>
        </w:rPr>
        <w:t>because some unknown fraction migrate downstream (i.e., fallback) presumably to their natal tributary</w:t>
      </w:r>
      <w:r w:rsidR="00115739">
        <w:rPr>
          <w:rFonts w:ascii="Times New Roman" w:hAnsi="Times New Roman"/>
          <w:sz w:val="24"/>
          <w:szCs w:val="24"/>
        </w:rPr>
        <w:t xml:space="preserve"> prior to spawning</w:t>
      </w:r>
      <w:r w:rsidR="00B23FAF">
        <w:rPr>
          <w:rFonts w:ascii="Times New Roman" w:hAnsi="Times New Roman"/>
          <w:sz w:val="24"/>
          <w:szCs w:val="24"/>
        </w:rPr>
        <w:t xml:space="preserve">.  </w:t>
      </w:r>
    </w:p>
    <w:p w14:paraId="10285E94" w14:textId="56849AF6" w:rsidR="002A50F4" w:rsidRPr="002A50F4" w:rsidRDefault="00F173BE" w:rsidP="00F926E3">
      <w:pPr>
        <w:spacing w:after="0" w:line="480" w:lineRule="auto"/>
        <w:ind w:firstLine="360"/>
        <w:rPr>
          <w:rFonts w:ascii="Times New Roman" w:hAnsi="Times New Roman"/>
          <w:sz w:val="24"/>
          <w:szCs w:val="24"/>
        </w:rPr>
      </w:pPr>
      <w:r>
        <w:rPr>
          <w:rFonts w:ascii="Times New Roman" w:hAnsi="Times New Roman"/>
          <w:i/>
          <w:sz w:val="24"/>
          <w:szCs w:val="24"/>
        </w:rPr>
        <w:t>Overshoot f</w:t>
      </w:r>
      <w:r w:rsidR="00B23FAF" w:rsidRPr="00B23FAF">
        <w:rPr>
          <w:rFonts w:ascii="Times New Roman" w:hAnsi="Times New Roman"/>
          <w:i/>
          <w:sz w:val="24"/>
          <w:szCs w:val="24"/>
        </w:rPr>
        <w:t>allback abundance</w:t>
      </w:r>
      <w:r w:rsidR="00B23FAF">
        <w:rPr>
          <w:rFonts w:ascii="Times New Roman" w:hAnsi="Times New Roman"/>
          <w:sz w:val="24"/>
          <w:szCs w:val="24"/>
        </w:rPr>
        <w:t>.– E</w:t>
      </w:r>
      <w:r w:rsidR="00CC04DC">
        <w:rPr>
          <w:rFonts w:ascii="Times New Roman" w:hAnsi="Times New Roman"/>
          <w:sz w:val="24"/>
          <w:szCs w:val="24"/>
        </w:rPr>
        <w:t>scapement estimates</w:t>
      </w:r>
      <w:r w:rsidR="00D678D1">
        <w:rPr>
          <w:rFonts w:ascii="Times New Roman" w:hAnsi="Times New Roman"/>
          <w:sz w:val="24"/>
          <w:szCs w:val="24"/>
        </w:rPr>
        <w:t xml:space="preserve"> of</w:t>
      </w:r>
      <w:r w:rsidR="00CC04DC">
        <w:rPr>
          <w:rFonts w:ascii="Times New Roman" w:hAnsi="Times New Roman"/>
          <w:sz w:val="24"/>
          <w:szCs w:val="24"/>
        </w:rPr>
        <w:t xml:space="preserve"> the four populations that comprise the UCR DPS have been estimated</w:t>
      </w:r>
      <w:r w:rsidR="00A95E21">
        <w:rPr>
          <w:rFonts w:ascii="Times New Roman" w:hAnsi="Times New Roman"/>
          <w:sz w:val="24"/>
          <w:szCs w:val="24"/>
        </w:rPr>
        <w:t xml:space="preserve"> from 2011 to 2017</w:t>
      </w:r>
      <w:r w:rsidR="00CC04DC">
        <w:rPr>
          <w:rFonts w:ascii="Times New Roman" w:hAnsi="Times New Roman"/>
          <w:sz w:val="24"/>
          <w:szCs w:val="24"/>
        </w:rPr>
        <w:t xml:space="preserve"> </w:t>
      </w:r>
      <w:r w:rsidR="00D678D1">
        <w:rPr>
          <w:rFonts w:ascii="Times New Roman" w:hAnsi="Times New Roman"/>
          <w:sz w:val="24"/>
          <w:szCs w:val="24"/>
        </w:rPr>
        <w:t>based on</w:t>
      </w:r>
      <w:r w:rsidR="00CC04DC">
        <w:rPr>
          <w:rFonts w:ascii="Times New Roman" w:hAnsi="Times New Roman"/>
          <w:sz w:val="24"/>
          <w:szCs w:val="24"/>
        </w:rPr>
        <w:t xml:space="preserve"> adult steelhead tagged with passive integrated transponder (PIT) tags at Priest Rapids Dam</w:t>
      </w:r>
      <w:r w:rsidR="0053185D">
        <w:rPr>
          <w:rFonts w:ascii="Times New Roman" w:hAnsi="Times New Roman"/>
          <w:sz w:val="24"/>
          <w:szCs w:val="24"/>
        </w:rPr>
        <w:t xml:space="preserve"> (~15% of the run)</w:t>
      </w:r>
      <w:r w:rsidR="00D678D1">
        <w:rPr>
          <w:rFonts w:ascii="Times New Roman" w:hAnsi="Times New Roman"/>
          <w:sz w:val="24"/>
          <w:szCs w:val="24"/>
        </w:rPr>
        <w:t xml:space="preserve"> that were subsequently detected at instream interrogation sites within each population</w:t>
      </w:r>
      <w:r w:rsidR="00115739">
        <w:rPr>
          <w:rFonts w:ascii="Times New Roman" w:hAnsi="Times New Roman"/>
          <w:sz w:val="24"/>
          <w:szCs w:val="24"/>
        </w:rPr>
        <w:t xml:space="preserve"> using a Bayesian nested patch occupancy </w:t>
      </w:r>
      <w:r w:rsidR="00115739" w:rsidRPr="00D461F9">
        <w:rPr>
          <w:rFonts w:ascii="Times New Roman" w:hAnsi="Times New Roman"/>
          <w:sz w:val="24"/>
          <w:szCs w:val="24"/>
        </w:rPr>
        <w:t>model (</w:t>
      </w:r>
      <w:r w:rsidR="00115739" w:rsidRPr="00A95E21">
        <w:rPr>
          <w:rFonts w:ascii="Times New Roman" w:hAnsi="Times New Roman"/>
          <w:sz w:val="24"/>
          <w:szCs w:val="24"/>
        </w:rPr>
        <w:t>Waterhouse et al. 20</w:t>
      </w:r>
      <w:r w:rsidR="00502AE3" w:rsidRPr="00A95E21">
        <w:rPr>
          <w:rFonts w:ascii="Times New Roman" w:hAnsi="Times New Roman"/>
          <w:sz w:val="24"/>
          <w:szCs w:val="24"/>
        </w:rPr>
        <w:t>20</w:t>
      </w:r>
      <w:r w:rsidR="00115739" w:rsidRPr="00D461F9">
        <w:rPr>
          <w:rFonts w:ascii="Times New Roman" w:hAnsi="Times New Roman"/>
          <w:sz w:val="24"/>
          <w:szCs w:val="24"/>
        </w:rPr>
        <w:t>).</w:t>
      </w:r>
      <w:r w:rsidR="00115739">
        <w:rPr>
          <w:rFonts w:ascii="Times New Roman" w:hAnsi="Times New Roman"/>
          <w:sz w:val="24"/>
          <w:szCs w:val="24"/>
        </w:rPr>
        <w:t xml:space="preserve"> </w:t>
      </w:r>
      <w:r w:rsidR="00C839CF">
        <w:rPr>
          <w:rFonts w:ascii="Times New Roman" w:hAnsi="Times New Roman"/>
          <w:sz w:val="24"/>
          <w:szCs w:val="24"/>
        </w:rPr>
        <w:t xml:space="preserve">Complete PIT tag detection histories for each fish tagged at Priest </w:t>
      </w:r>
      <w:r w:rsidR="00B8282F">
        <w:rPr>
          <w:rFonts w:ascii="Times New Roman" w:hAnsi="Times New Roman"/>
          <w:sz w:val="24"/>
          <w:szCs w:val="24"/>
        </w:rPr>
        <w:t>Rapids</w:t>
      </w:r>
      <w:r w:rsidR="00C839CF">
        <w:rPr>
          <w:rFonts w:ascii="Times New Roman" w:hAnsi="Times New Roman"/>
          <w:sz w:val="24"/>
          <w:szCs w:val="24"/>
        </w:rPr>
        <w:t xml:space="preserve"> Dam </w:t>
      </w:r>
      <w:r w:rsidR="006261B6">
        <w:rPr>
          <w:rFonts w:ascii="Times New Roman" w:hAnsi="Times New Roman"/>
          <w:sz w:val="24"/>
          <w:szCs w:val="24"/>
        </w:rPr>
        <w:t xml:space="preserve">(PRD) </w:t>
      </w:r>
      <w:r w:rsidR="00C839CF">
        <w:rPr>
          <w:rFonts w:ascii="Times New Roman" w:hAnsi="Times New Roman"/>
          <w:sz w:val="24"/>
          <w:szCs w:val="24"/>
        </w:rPr>
        <w:t>were queried from the PIT Tag Information System (PTAGIS) database operated by the Pacific States Marine Fisheries Commission (PSMFC 2015). The model</w:t>
      </w:r>
      <w:r w:rsidR="00EA5646">
        <w:rPr>
          <w:rFonts w:ascii="Times New Roman" w:hAnsi="Times New Roman"/>
          <w:sz w:val="24"/>
          <w:szCs w:val="24"/>
        </w:rPr>
        <w:t xml:space="preserve"> </w:t>
      </w:r>
      <w:r w:rsidR="00BD2DD7">
        <w:rPr>
          <w:rFonts w:ascii="Times New Roman" w:hAnsi="Times New Roman"/>
          <w:sz w:val="24"/>
          <w:szCs w:val="24"/>
        </w:rPr>
        <w:t xml:space="preserve">estimates movement rates past various detection points while accounting for imperfect detection at those sites. </w:t>
      </w:r>
      <w:r w:rsidR="00647203">
        <w:rPr>
          <w:rFonts w:ascii="Times New Roman" w:hAnsi="Times New Roman"/>
          <w:sz w:val="24"/>
          <w:szCs w:val="24"/>
        </w:rPr>
        <w:t xml:space="preserve">Detection probabilities are estimated </w:t>
      </w:r>
      <w:r w:rsidR="002310E0">
        <w:rPr>
          <w:rFonts w:ascii="Times New Roman" w:hAnsi="Times New Roman"/>
          <w:sz w:val="24"/>
          <w:szCs w:val="24"/>
        </w:rPr>
        <w:t>using</w:t>
      </w:r>
      <w:r w:rsidR="00051C04">
        <w:rPr>
          <w:rFonts w:ascii="Times New Roman" w:hAnsi="Times New Roman"/>
          <w:sz w:val="24"/>
          <w:szCs w:val="24"/>
        </w:rPr>
        <w:t xml:space="preserve"> double arrays at some sites, as well as detections from sites upstream of a particular point. </w:t>
      </w:r>
      <w:r w:rsidR="00BD2DD7">
        <w:rPr>
          <w:rFonts w:ascii="Times New Roman" w:hAnsi="Times New Roman"/>
          <w:sz w:val="24"/>
          <w:szCs w:val="24"/>
        </w:rPr>
        <w:t xml:space="preserve">When combined with an estimate of total abundance at Priest Rapids Dam, </w:t>
      </w:r>
      <w:r w:rsidR="00444FFE">
        <w:rPr>
          <w:rFonts w:ascii="Times New Roman" w:hAnsi="Times New Roman"/>
          <w:sz w:val="24"/>
          <w:szCs w:val="24"/>
        </w:rPr>
        <w:t>it translates those movement estimates into escapement estimates</w:t>
      </w:r>
      <w:r w:rsidR="00444FFE" w:rsidRPr="00E44AC6">
        <w:rPr>
          <w:rFonts w:ascii="Times New Roman" w:hAnsi="Times New Roman"/>
          <w:sz w:val="24"/>
          <w:szCs w:val="24"/>
        </w:rPr>
        <w:t>.</w:t>
      </w:r>
      <w:r w:rsidR="00444FFE" w:rsidRPr="00647203">
        <w:rPr>
          <w:rFonts w:ascii="Times New Roman" w:hAnsi="Times New Roman"/>
          <w:sz w:val="24"/>
          <w:szCs w:val="24"/>
        </w:rPr>
        <w:t xml:space="preserve"> </w:t>
      </w:r>
      <w:r w:rsidR="003D1026" w:rsidRPr="00661012">
        <w:rPr>
          <w:rFonts w:ascii="Times New Roman" w:hAnsi="Times New Roman"/>
          <w:sz w:val="24"/>
          <w:szCs w:val="24"/>
        </w:rPr>
        <w:t xml:space="preserve">Because </w:t>
      </w:r>
      <w:r w:rsidR="00502AE3">
        <w:rPr>
          <w:rFonts w:ascii="Times New Roman" w:hAnsi="Times New Roman"/>
          <w:sz w:val="24"/>
          <w:szCs w:val="24"/>
        </w:rPr>
        <w:t>some</w:t>
      </w:r>
      <w:r w:rsidR="00771E3F" w:rsidRPr="00661012">
        <w:rPr>
          <w:rFonts w:ascii="Times New Roman" w:hAnsi="Times New Roman"/>
          <w:sz w:val="24"/>
          <w:szCs w:val="24"/>
        </w:rPr>
        <w:t xml:space="preserve"> steelhead </w:t>
      </w:r>
      <w:r w:rsidR="00130E57">
        <w:rPr>
          <w:rFonts w:ascii="Times New Roman" w:hAnsi="Times New Roman"/>
          <w:sz w:val="24"/>
          <w:szCs w:val="24"/>
        </w:rPr>
        <w:t>PIT tagged at</w:t>
      </w:r>
      <w:r w:rsidR="003D1026" w:rsidRPr="00661012">
        <w:rPr>
          <w:rFonts w:ascii="Times New Roman" w:hAnsi="Times New Roman"/>
          <w:sz w:val="24"/>
          <w:szCs w:val="24"/>
        </w:rPr>
        <w:t xml:space="preserve"> </w:t>
      </w:r>
      <w:r w:rsidR="00771E3F" w:rsidRPr="00661012">
        <w:rPr>
          <w:rFonts w:ascii="Times New Roman" w:hAnsi="Times New Roman"/>
          <w:sz w:val="24"/>
          <w:szCs w:val="24"/>
        </w:rPr>
        <w:t>Priest Rapids Dam</w:t>
      </w:r>
      <w:r w:rsidR="00FD69B7">
        <w:rPr>
          <w:rFonts w:ascii="Times New Roman" w:hAnsi="Times New Roman"/>
          <w:sz w:val="24"/>
          <w:szCs w:val="24"/>
        </w:rPr>
        <w:t xml:space="preserve"> were from downstream </w:t>
      </w:r>
      <w:r w:rsidR="00C57DE8">
        <w:rPr>
          <w:rFonts w:ascii="Times New Roman" w:hAnsi="Times New Roman"/>
          <w:sz w:val="24"/>
          <w:szCs w:val="24"/>
        </w:rPr>
        <w:t>populations (i.e., overshoots)</w:t>
      </w:r>
      <w:r w:rsidR="00571FC8">
        <w:rPr>
          <w:rFonts w:ascii="Times New Roman" w:hAnsi="Times New Roman"/>
          <w:sz w:val="24"/>
          <w:szCs w:val="24"/>
        </w:rPr>
        <w:t xml:space="preserve"> and unknown proportion successful </w:t>
      </w:r>
      <w:r w:rsidR="003D1026" w:rsidRPr="00661012">
        <w:rPr>
          <w:rFonts w:ascii="Times New Roman" w:hAnsi="Times New Roman"/>
          <w:sz w:val="24"/>
          <w:szCs w:val="24"/>
        </w:rPr>
        <w:t xml:space="preserve">fallback and </w:t>
      </w:r>
      <w:r w:rsidR="00EB1302">
        <w:rPr>
          <w:rFonts w:ascii="Times New Roman" w:hAnsi="Times New Roman"/>
          <w:sz w:val="24"/>
          <w:szCs w:val="24"/>
        </w:rPr>
        <w:t xml:space="preserve">subsequently detected in route to their natal stream, hereafter referred to overshoot fallbacks, </w:t>
      </w:r>
      <w:r w:rsidR="0016222A" w:rsidRPr="00661012">
        <w:rPr>
          <w:rFonts w:ascii="Times New Roman" w:hAnsi="Times New Roman"/>
          <w:sz w:val="24"/>
          <w:szCs w:val="24"/>
        </w:rPr>
        <w:t>, the model structure include</w:t>
      </w:r>
      <w:r w:rsidR="00B16002" w:rsidRPr="00661012">
        <w:rPr>
          <w:rFonts w:ascii="Times New Roman" w:hAnsi="Times New Roman"/>
          <w:sz w:val="24"/>
          <w:szCs w:val="24"/>
        </w:rPr>
        <w:t>s</w:t>
      </w:r>
      <w:r w:rsidR="0016222A" w:rsidRPr="00661012">
        <w:rPr>
          <w:rFonts w:ascii="Times New Roman" w:hAnsi="Times New Roman"/>
          <w:sz w:val="24"/>
          <w:szCs w:val="24"/>
        </w:rPr>
        <w:t xml:space="preserve"> </w:t>
      </w:r>
      <w:r w:rsidR="00B16002" w:rsidRPr="00661012">
        <w:rPr>
          <w:rFonts w:ascii="Times New Roman" w:hAnsi="Times New Roman"/>
          <w:sz w:val="24"/>
          <w:szCs w:val="24"/>
        </w:rPr>
        <w:t xml:space="preserve">some </w:t>
      </w:r>
      <w:r w:rsidR="0016222A" w:rsidRPr="00661012">
        <w:rPr>
          <w:rFonts w:ascii="Times New Roman" w:hAnsi="Times New Roman"/>
          <w:sz w:val="24"/>
          <w:szCs w:val="24"/>
        </w:rPr>
        <w:t xml:space="preserve">interrogation sites downstream of Priest Rapids Dam. A majority of downstream sites </w:t>
      </w:r>
      <w:r w:rsidR="00FB2BB1" w:rsidRPr="00661012">
        <w:rPr>
          <w:rFonts w:ascii="Times New Roman" w:hAnsi="Times New Roman"/>
          <w:sz w:val="24"/>
          <w:szCs w:val="24"/>
        </w:rPr>
        <w:t xml:space="preserve">(PTAGIS site code in brackets) </w:t>
      </w:r>
      <w:r w:rsidR="00FD3243">
        <w:rPr>
          <w:rFonts w:ascii="Times New Roman" w:hAnsi="Times New Roman"/>
          <w:sz w:val="24"/>
          <w:szCs w:val="24"/>
        </w:rPr>
        <w:t>were</w:t>
      </w:r>
      <w:r w:rsidR="0016222A" w:rsidRPr="00661012">
        <w:rPr>
          <w:rFonts w:ascii="Times New Roman" w:hAnsi="Times New Roman"/>
          <w:sz w:val="24"/>
          <w:szCs w:val="24"/>
        </w:rPr>
        <w:t xml:space="preserve"> in the MCR DPS including the Yakima River</w:t>
      </w:r>
      <w:r w:rsidR="00FB2BB1" w:rsidRPr="00661012">
        <w:rPr>
          <w:rFonts w:ascii="Times New Roman" w:hAnsi="Times New Roman"/>
          <w:sz w:val="24"/>
          <w:szCs w:val="24"/>
        </w:rPr>
        <w:t xml:space="preserve"> at rkm 76</w:t>
      </w:r>
      <w:r w:rsidR="0016222A" w:rsidRPr="00661012">
        <w:rPr>
          <w:rFonts w:ascii="Times New Roman" w:hAnsi="Times New Roman"/>
          <w:sz w:val="24"/>
          <w:szCs w:val="24"/>
        </w:rPr>
        <w:t xml:space="preserve"> (Prosser Dam [PRO]), </w:t>
      </w:r>
      <w:r w:rsidR="00FB2BB1" w:rsidRPr="00661012">
        <w:rPr>
          <w:rFonts w:ascii="Times New Roman" w:hAnsi="Times New Roman"/>
          <w:sz w:val="24"/>
          <w:szCs w:val="24"/>
        </w:rPr>
        <w:t xml:space="preserve">Walla Walla River at rkm 9 [PRV]), </w:t>
      </w:r>
      <w:r w:rsidR="0016222A" w:rsidRPr="00661012">
        <w:rPr>
          <w:rFonts w:ascii="Times New Roman" w:hAnsi="Times New Roman"/>
          <w:sz w:val="24"/>
          <w:szCs w:val="24"/>
        </w:rPr>
        <w:t xml:space="preserve">Umatilla River </w:t>
      </w:r>
      <w:r w:rsidR="00FB2BB1" w:rsidRPr="00661012">
        <w:rPr>
          <w:rFonts w:ascii="Times New Roman" w:hAnsi="Times New Roman"/>
          <w:sz w:val="24"/>
          <w:szCs w:val="24"/>
        </w:rPr>
        <w:t xml:space="preserve">at rkm 5 </w:t>
      </w:r>
      <w:r w:rsidR="0016222A" w:rsidRPr="00661012">
        <w:rPr>
          <w:rFonts w:ascii="Times New Roman" w:hAnsi="Times New Roman"/>
          <w:sz w:val="24"/>
          <w:szCs w:val="24"/>
        </w:rPr>
        <w:t xml:space="preserve">(Three Mile </w:t>
      </w:r>
      <w:r w:rsidR="00FB2BB1" w:rsidRPr="00661012">
        <w:rPr>
          <w:rFonts w:ascii="Times New Roman" w:hAnsi="Times New Roman"/>
          <w:sz w:val="24"/>
          <w:szCs w:val="24"/>
        </w:rPr>
        <w:t xml:space="preserve">Falls </w:t>
      </w:r>
      <w:r w:rsidR="0016222A" w:rsidRPr="00661012">
        <w:rPr>
          <w:rFonts w:ascii="Times New Roman" w:hAnsi="Times New Roman"/>
          <w:sz w:val="24"/>
          <w:szCs w:val="24"/>
        </w:rPr>
        <w:t>Dam [TMF</w:t>
      </w:r>
      <w:r w:rsidR="00FB2BB1" w:rsidRPr="00661012">
        <w:rPr>
          <w:rFonts w:ascii="Times New Roman" w:hAnsi="Times New Roman"/>
          <w:sz w:val="24"/>
          <w:szCs w:val="24"/>
        </w:rPr>
        <w:t xml:space="preserve">]), and the John Day River at rkm 35 (McDonald Ferry site [JD1]).  </w:t>
      </w:r>
      <w:r w:rsidR="00A75A7A" w:rsidRPr="00661012">
        <w:rPr>
          <w:rFonts w:ascii="Times New Roman" w:hAnsi="Times New Roman"/>
          <w:sz w:val="24"/>
          <w:szCs w:val="24"/>
        </w:rPr>
        <w:t xml:space="preserve">The abundance of steelhead that passed Priest Rapids Dam and fell back to the SR DPS was estimated at Ice Harbor Dam at rkm 16 </w:t>
      </w:r>
      <w:r w:rsidR="00F7379A" w:rsidRPr="00661012">
        <w:rPr>
          <w:rFonts w:ascii="Times New Roman" w:hAnsi="Times New Roman"/>
          <w:sz w:val="24"/>
          <w:szCs w:val="24"/>
        </w:rPr>
        <w:t>[</w:t>
      </w:r>
      <w:r w:rsidR="00A75A7A" w:rsidRPr="00661012">
        <w:rPr>
          <w:rFonts w:ascii="Times New Roman" w:hAnsi="Times New Roman"/>
          <w:sz w:val="24"/>
          <w:szCs w:val="24"/>
        </w:rPr>
        <w:t>IHA</w:t>
      </w:r>
      <w:r w:rsidR="00F7379A" w:rsidRPr="00661012">
        <w:rPr>
          <w:rFonts w:ascii="Times New Roman" w:hAnsi="Times New Roman"/>
          <w:sz w:val="24"/>
          <w:szCs w:val="24"/>
        </w:rPr>
        <w:t>]</w:t>
      </w:r>
      <w:r w:rsidR="00A75A7A" w:rsidRPr="00661012">
        <w:rPr>
          <w:rFonts w:ascii="Times New Roman" w:hAnsi="Times New Roman"/>
          <w:sz w:val="24"/>
          <w:szCs w:val="24"/>
        </w:rPr>
        <w:t>.</w:t>
      </w:r>
      <w:r w:rsidR="00C839CF" w:rsidRPr="00661012">
        <w:rPr>
          <w:rFonts w:ascii="Times New Roman" w:hAnsi="Times New Roman"/>
          <w:sz w:val="24"/>
          <w:szCs w:val="24"/>
        </w:rPr>
        <w:t xml:space="preserve"> </w:t>
      </w:r>
      <w:r w:rsidR="00B8282F" w:rsidRPr="00647203">
        <w:rPr>
          <w:rFonts w:ascii="Times New Roman" w:hAnsi="Times New Roman"/>
          <w:sz w:val="24"/>
          <w:szCs w:val="24"/>
        </w:rPr>
        <w:t>Relationships</w:t>
      </w:r>
      <w:r w:rsidR="00B8282F">
        <w:rPr>
          <w:rFonts w:ascii="Times New Roman" w:hAnsi="Times New Roman"/>
          <w:sz w:val="24"/>
          <w:szCs w:val="24"/>
        </w:rPr>
        <w:t xml:space="preserve"> between hatchery and wild steelhead fallback abundance were examined using linear regression</w:t>
      </w:r>
      <w:r w:rsidR="00192A71">
        <w:rPr>
          <w:rFonts w:ascii="Times New Roman" w:hAnsi="Times New Roman"/>
          <w:sz w:val="24"/>
          <w:szCs w:val="24"/>
        </w:rPr>
        <w:t xml:space="preserve"> by comparing </w:t>
      </w:r>
      <w:r w:rsidR="00A937C7">
        <w:rPr>
          <w:rFonts w:ascii="Times New Roman" w:hAnsi="Times New Roman"/>
          <w:sz w:val="24"/>
          <w:szCs w:val="24"/>
        </w:rPr>
        <w:t xml:space="preserve">the </w:t>
      </w:r>
      <w:r w:rsidR="00502AE3">
        <w:rPr>
          <w:rFonts w:ascii="Times New Roman" w:hAnsi="Times New Roman"/>
          <w:sz w:val="24"/>
          <w:szCs w:val="24"/>
        </w:rPr>
        <w:lastRenderedPageBreak/>
        <w:t>model</w:t>
      </w:r>
      <w:r w:rsidR="00A937C7">
        <w:rPr>
          <w:rFonts w:ascii="Times New Roman" w:hAnsi="Times New Roman"/>
          <w:sz w:val="24"/>
          <w:szCs w:val="24"/>
        </w:rPr>
        <w:t xml:space="preserve"> estimate of </w:t>
      </w:r>
      <w:r w:rsidR="00DA1ED2">
        <w:rPr>
          <w:rFonts w:ascii="Times New Roman" w:hAnsi="Times New Roman"/>
          <w:sz w:val="24"/>
          <w:szCs w:val="24"/>
        </w:rPr>
        <w:t xml:space="preserve">fallback </w:t>
      </w:r>
      <w:r w:rsidR="00A937C7">
        <w:rPr>
          <w:rFonts w:ascii="Times New Roman" w:hAnsi="Times New Roman"/>
          <w:sz w:val="24"/>
          <w:szCs w:val="24"/>
        </w:rPr>
        <w:t xml:space="preserve">abundance </w:t>
      </w:r>
      <w:r w:rsidR="006261B6">
        <w:rPr>
          <w:rFonts w:ascii="Times New Roman" w:hAnsi="Times New Roman"/>
          <w:sz w:val="24"/>
          <w:szCs w:val="24"/>
        </w:rPr>
        <w:t xml:space="preserve">(i.e., PRD </w:t>
      </w:r>
      <w:r w:rsidR="00A937C7">
        <w:rPr>
          <w:rFonts w:ascii="Times New Roman" w:hAnsi="Times New Roman"/>
          <w:sz w:val="24"/>
          <w:szCs w:val="24"/>
        </w:rPr>
        <w:t>PIT</w:t>
      </w:r>
      <w:r w:rsidR="00DA1ED2">
        <w:rPr>
          <w:rFonts w:ascii="Times New Roman" w:hAnsi="Times New Roman"/>
          <w:sz w:val="24"/>
          <w:szCs w:val="24"/>
        </w:rPr>
        <w:t xml:space="preserve"> tag</w:t>
      </w:r>
      <w:r w:rsidR="006261B6">
        <w:rPr>
          <w:rFonts w:ascii="Times New Roman" w:hAnsi="Times New Roman"/>
          <w:sz w:val="24"/>
          <w:szCs w:val="24"/>
        </w:rPr>
        <w:t>ged adults)</w:t>
      </w:r>
      <w:r w:rsidR="00DA1ED2">
        <w:rPr>
          <w:rFonts w:ascii="Times New Roman" w:hAnsi="Times New Roman"/>
          <w:sz w:val="24"/>
          <w:szCs w:val="24"/>
        </w:rPr>
        <w:t xml:space="preserve"> with the number of </w:t>
      </w:r>
      <w:r w:rsidR="00511194">
        <w:rPr>
          <w:rFonts w:ascii="Times New Roman" w:hAnsi="Times New Roman"/>
          <w:sz w:val="24"/>
          <w:szCs w:val="24"/>
        </w:rPr>
        <w:t xml:space="preserve"> </w:t>
      </w:r>
      <w:r w:rsidR="006261B6">
        <w:rPr>
          <w:rFonts w:ascii="Times New Roman" w:hAnsi="Times New Roman"/>
          <w:sz w:val="24"/>
          <w:szCs w:val="24"/>
        </w:rPr>
        <w:t xml:space="preserve">known fallbacks (i.e., PIT tagged </w:t>
      </w:r>
      <w:r w:rsidR="00AA2E36">
        <w:rPr>
          <w:rFonts w:ascii="Times New Roman" w:hAnsi="Times New Roman"/>
          <w:sz w:val="24"/>
          <w:szCs w:val="24"/>
        </w:rPr>
        <w:t>as juveniles</w:t>
      </w:r>
      <w:r w:rsidR="006261B6">
        <w:rPr>
          <w:rFonts w:ascii="Times New Roman" w:hAnsi="Times New Roman"/>
          <w:sz w:val="24"/>
          <w:szCs w:val="24"/>
        </w:rPr>
        <w:t xml:space="preserve"> downstream of PRD) </w:t>
      </w:r>
      <w:r w:rsidR="00AA2E36">
        <w:rPr>
          <w:rFonts w:ascii="Times New Roman" w:hAnsi="Times New Roman"/>
          <w:sz w:val="24"/>
          <w:szCs w:val="24"/>
        </w:rPr>
        <w:t>detected as adults</w:t>
      </w:r>
      <w:r w:rsidR="00511194">
        <w:rPr>
          <w:rFonts w:ascii="Times New Roman" w:hAnsi="Times New Roman"/>
          <w:sz w:val="24"/>
          <w:szCs w:val="24"/>
        </w:rPr>
        <w:t xml:space="preserve"> at Priest Rapids</w:t>
      </w:r>
      <w:r w:rsidR="006261B6">
        <w:rPr>
          <w:rFonts w:ascii="Times New Roman" w:hAnsi="Times New Roman"/>
          <w:sz w:val="24"/>
          <w:szCs w:val="24"/>
        </w:rPr>
        <w:t xml:space="preserve"> and subsequently downstream of </w:t>
      </w:r>
      <w:commentRangeStart w:id="4"/>
      <w:r w:rsidR="006261B6">
        <w:rPr>
          <w:rFonts w:ascii="Times New Roman" w:hAnsi="Times New Roman"/>
          <w:sz w:val="24"/>
          <w:szCs w:val="24"/>
        </w:rPr>
        <w:t>PRD</w:t>
      </w:r>
      <w:commentRangeEnd w:id="4"/>
      <w:r w:rsidR="0056762D">
        <w:rPr>
          <w:rStyle w:val="CommentReference"/>
        </w:rPr>
        <w:commentReference w:id="4"/>
      </w:r>
      <w:r w:rsidR="00B8282F">
        <w:rPr>
          <w:rFonts w:ascii="Times New Roman" w:hAnsi="Times New Roman"/>
          <w:sz w:val="24"/>
          <w:szCs w:val="24"/>
        </w:rPr>
        <w:t>.</w:t>
      </w:r>
    </w:p>
    <w:p w14:paraId="436DA520" w14:textId="5216A7D0" w:rsidR="00093A69" w:rsidRDefault="00B23FAF" w:rsidP="00DE0DDA">
      <w:pPr>
        <w:spacing w:after="0" w:line="480" w:lineRule="auto"/>
        <w:rPr>
          <w:rFonts w:ascii="Times New Roman" w:hAnsi="Times New Roman"/>
          <w:sz w:val="24"/>
          <w:szCs w:val="24"/>
        </w:rPr>
      </w:pPr>
      <w:r w:rsidRPr="00B23FAF">
        <w:rPr>
          <w:rFonts w:ascii="Times New Roman" w:hAnsi="Times New Roman"/>
          <w:i/>
          <w:sz w:val="24"/>
          <w:szCs w:val="24"/>
        </w:rPr>
        <w:t>Overshoot abundance</w:t>
      </w:r>
      <w:r>
        <w:rPr>
          <w:rFonts w:ascii="Times New Roman" w:hAnsi="Times New Roman"/>
          <w:sz w:val="24"/>
          <w:szCs w:val="24"/>
        </w:rPr>
        <w:t xml:space="preserve">. </w:t>
      </w:r>
      <w:r w:rsidR="00F22397" w:rsidRPr="00FB39A7">
        <w:rPr>
          <w:rFonts w:ascii="Times New Roman" w:hAnsi="Times New Roman"/>
          <w:sz w:val="24"/>
          <w:szCs w:val="24"/>
        </w:rPr>
        <w:t>T</w:t>
      </w:r>
      <w:r w:rsidR="00701FD3" w:rsidRPr="00661012">
        <w:rPr>
          <w:rFonts w:ascii="Times New Roman" w:hAnsi="Times New Roman"/>
          <w:sz w:val="24"/>
          <w:szCs w:val="24"/>
        </w:rPr>
        <w:t xml:space="preserve">he relationship between the abundance of </w:t>
      </w:r>
      <w:r w:rsidR="00E62A5F">
        <w:rPr>
          <w:rFonts w:ascii="Times New Roman" w:hAnsi="Times New Roman"/>
          <w:sz w:val="24"/>
          <w:szCs w:val="24"/>
        </w:rPr>
        <w:t xml:space="preserve">overshoot </w:t>
      </w:r>
      <w:r w:rsidR="00701FD3" w:rsidRPr="00661012">
        <w:rPr>
          <w:rFonts w:ascii="Times New Roman" w:hAnsi="Times New Roman"/>
          <w:sz w:val="24"/>
          <w:szCs w:val="24"/>
        </w:rPr>
        <w:t xml:space="preserve">fallbacks estimated from the patch occupancy model (i.e., based on steelhead tagged as adults at Priest Rapids) and the number of steelhead adults tagged as juveniles </w:t>
      </w:r>
      <w:r w:rsidR="004E67B8" w:rsidRPr="00661012">
        <w:rPr>
          <w:rFonts w:ascii="Times New Roman" w:hAnsi="Times New Roman"/>
          <w:sz w:val="24"/>
          <w:szCs w:val="24"/>
        </w:rPr>
        <w:t xml:space="preserve">that were observed at Priest Rapids Dam and subsequently downstream of Priest Rapid Dam (i.e., </w:t>
      </w:r>
      <w:r w:rsidR="0096060C" w:rsidRPr="00661012">
        <w:rPr>
          <w:rFonts w:ascii="Times New Roman" w:hAnsi="Times New Roman"/>
          <w:sz w:val="24"/>
          <w:szCs w:val="24"/>
        </w:rPr>
        <w:t xml:space="preserve">successful </w:t>
      </w:r>
      <w:r w:rsidR="004E67B8" w:rsidRPr="00661012">
        <w:rPr>
          <w:rFonts w:ascii="Times New Roman" w:hAnsi="Times New Roman"/>
          <w:sz w:val="24"/>
          <w:szCs w:val="24"/>
        </w:rPr>
        <w:t>downstream migration)</w:t>
      </w:r>
      <w:r w:rsidR="00F22397" w:rsidRPr="00661012">
        <w:rPr>
          <w:rFonts w:ascii="Times New Roman" w:hAnsi="Times New Roman"/>
          <w:sz w:val="24"/>
          <w:szCs w:val="24"/>
        </w:rPr>
        <w:t xml:space="preserve"> was examined using a linear regression through the origin.  </w:t>
      </w:r>
      <w:r w:rsidR="00D14C08">
        <w:rPr>
          <w:rFonts w:ascii="Times New Roman" w:hAnsi="Times New Roman"/>
          <w:sz w:val="24"/>
          <w:szCs w:val="24"/>
        </w:rPr>
        <w:t xml:space="preserve">Because population-specific annual PIT tagging rates of juvenile wild steelhead are likely variable and unknown, we examined the relationship between the annual total estimated fallback abundance from the patch occupancy model and the total number of adult steelhead tagged as juveniles that were detected at </w:t>
      </w:r>
      <w:r w:rsidR="00124570">
        <w:rPr>
          <w:rFonts w:ascii="Times New Roman" w:hAnsi="Times New Roman"/>
          <w:sz w:val="24"/>
          <w:szCs w:val="24"/>
        </w:rPr>
        <w:t xml:space="preserve">both </w:t>
      </w:r>
      <w:r w:rsidR="00D14C08">
        <w:rPr>
          <w:rFonts w:ascii="Times New Roman" w:hAnsi="Times New Roman"/>
          <w:sz w:val="24"/>
          <w:szCs w:val="24"/>
        </w:rPr>
        <w:t>Priest Rapid Dam and as overshoot fallbacks</w:t>
      </w:r>
      <w:r w:rsidR="005A1D88">
        <w:rPr>
          <w:rFonts w:ascii="Times New Roman" w:hAnsi="Times New Roman"/>
          <w:sz w:val="24"/>
          <w:szCs w:val="24"/>
        </w:rPr>
        <w:t xml:space="preserve"> (i.e., downstream of Priest Rapids Dam)</w:t>
      </w:r>
      <w:r w:rsidR="00D14C08">
        <w:rPr>
          <w:rFonts w:ascii="Times New Roman" w:hAnsi="Times New Roman"/>
          <w:sz w:val="24"/>
          <w:szCs w:val="24"/>
        </w:rPr>
        <w:t xml:space="preserve">.  </w:t>
      </w:r>
      <w:r w:rsidR="00616CB1">
        <w:rPr>
          <w:rFonts w:ascii="Times New Roman" w:hAnsi="Times New Roman"/>
          <w:sz w:val="24"/>
          <w:szCs w:val="24"/>
        </w:rPr>
        <w:t xml:space="preserve">Adipose fin </w:t>
      </w:r>
      <w:r w:rsidR="00C72D9B">
        <w:rPr>
          <w:rFonts w:ascii="Times New Roman" w:hAnsi="Times New Roman"/>
          <w:sz w:val="24"/>
          <w:szCs w:val="24"/>
        </w:rPr>
        <w:t>clipped h</w:t>
      </w:r>
      <w:r w:rsidR="00787199">
        <w:rPr>
          <w:rFonts w:ascii="Times New Roman" w:hAnsi="Times New Roman"/>
          <w:sz w:val="24"/>
          <w:szCs w:val="24"/>
        </w:rPr>
        <w:t xml:space="preserve">atchery steelhead </w:t>
      </w:r>
      <w:r w:rsidR="00B71E0D">
        <w:rPr>
          <w:rFonts w:ascii="Times New Roman" w:hAnsi="Times New Roman"/>
          <w:sz w:val="24"/>
          <w:szCs w:val="24"/>
        </w:rPr>
        <w:t xml:space="preserve">may be harvested and </w:t>
      </w:r>
      <w:r w:rsidR="00787199">
        <w:rPr>
          <w:rFonts w:ascii="Times New Roman" w:hAnsi="Times New Roman"/>
          <w:sz w:val="24"/>
          <w:szCs w:val="24"/>
        </w:rPr>
        <w:t xml:space="preserve">were not included in this relationship because harvest rates both upstream and downstream of Priest Rapids Dam are variable and unknown. </w:t>
      </w:r>
      <w:r w:rsidR="004E67B8">
        <w:rPr>
          <w:rFonts w:ascii="Times New Roman" w:hAnsi="Times New Roman"/>
          <w:sz w:val="24"/>
          <w:szCs w:val="24"/>
        </w:rPr>
        <w:t>Using that relationship, the abundance of steelhead that overshoot their natal stream and migrated past Priest Rapids Dam was estimated using the total number of known overshoots (tagged as juveniles) observed at Priest Rapids Dam.</w:t>
      </w:r>
      <w:r w:rsidR="00D44B50">
        <w:rPr>
          <w:rFonts w:ascii="Times New Roman" w:hAnsi="Times New Roman"/>
          <w:sz w:val="24"/>
          <w:szCs w:val="24"/>
        </w:rPr>
        <w:t xml:space="preserve"> </w:t>
      </w:r>
      <w:r w:rsidR="00D44B50" w:rsidRPr="00661012">
        <w:rPr>
          <w:rFonts w:ascii="Times New Roman" w:hAnsi="Times New Roman"/>
          <w:sz w:val="24"/>
          <w:szCs w:val="24"/>
        </w:rPr>
        <w:t xml:space="preserve">The </w:t>
      </w:r>
      <w:r w:rsidR="00B3720A">
        <w:rPr>
          <w:rFonts w:ascii="Times New Roman" w:hAnsi="Times New Roman"/>
          <w:sz w:val="24"/>
          <w:szCs w:val="24"/>
        </w:rPr>
        <w:t>overshoot</w:t>
      </w:r>
      <w:r w:rsidR="00544C13">
        <w:rPr>
          <w:rFonts w:ascii="Times New Roman" w:hAnsi="Times New Roman"/>
          <w:sz w:val="24"/>
          <w:szCs w:val="24"/>
        </w:rPr>
        <w:t xml:space="preserve"> return rate</w:t>
      </w:r>
      <w:r w:rsidR="00D44B50" w:rsidRPr="00661012">
        <w:rPr>
          <w:rFonts w:ascii="Times New Roman" w:hAnsi="Times New Roman"/>
          <w:sz w:val="24"/>
          <w:szCs w:val="24"/>
        </w:rPr>
        <w:t xml:space="preserve"> was calculated annually and incorporated uncertainty from both estimates of fallback and overshoot using the delta method</w:t>
      </w:r>
      <w:r w:rsidR="007326CC" w:rsidRPr="00661012">
        <w:rPr>
          <w:rFonts w:ascii="Times New Roman" w:hAnsi="Times New Roman"/>
          <w:sz w:val="24"/>
          <w:szCs w:val="24"/>
        </w:rPr>
        <w:t xml:space="preserve"> (Doob</w:t>
      </w:r>
      <w:r w:rsidR="006C5653">
        <w:rPr>
          <w:rFonts w:ascii="Times New Roman" w:hAnsi="Times New Roman"/>
          <w:sz w:val="24"/>
          <w:szCs w:val="24"/>
        </w:rPr>
        <w:t>,</w:t>
      </w:r>
      <w:r w:rsidR="00CB3B03" w:rsidRPr="00661012">
        <w:rPr>
          <w:rFonts w:ascii="Times New Roman" w:hAnsi="Times New Roman"/>
          <w:sz w:val="24"/>
          <w:szCs w:val="24"/>
        </w:rPr>
        <w:t xml:space="preserve"> 1935)</w:t>
      </w:r>
      <w:r w:rsidR="00D44B50" w:rsidRPr="00661012">
        <w:rPr>
          <w:rFonts w:ascii="Times New Roman" w:hAnsi="Times New Roman"/>
          <w:sz w:val="24"/>
          <w:szCs w:val="24"/>
        </w:rPr>
        <w:t xml:space="preserve">.  </w:t>
      </w:r>
      <w:r w:rsidR="00093A69" w:rsidRPr="00661012">
        <w:rPr>
          <w:rFonts w:ascii="Times New Roman" w:hAnsi="Times New Roman"/>
          <w:sz w:val="24"/>
          <w:szCs w:val="24"/>
        </w:rPr>
        <w:t>All statistical analyses were conducted using R software (R Core Team 2015).</w:t>
      </w:r>
    </w:p>
    <w:p w14:paraId="6064A0F4" w14:textId="1B64A12B" w:rsidR="004E67B8" w:rsidRDefault="00D44B50" w:rsidP="00F926E3">
      <w:pPr>
        <w:spacing w:after="0" w:line="480" w:lineRule="auto"/>
        <w:ind w:firstLine="360"/>
        <w:rPr>
          <w:rFonts w:ascii="Times New Roman" w:hAnsi="Times New Roman"/>
          <w:sz w:val="24"/>
          <w:szCs w:val="24"/>
        </w:rPr>
      </w:pPr>
      <w:r w:rsidRPr="00D44B50">
        <w:rPr>
          <w:rFonts w:ascii="Times New Roman" w:hAnsi="Times New Roman"/>
          <w:i/>
          <w:sz w:val="24"/>
          <w:szCs w:val="24"/>
        </w:rPr>
        <w:t>Overshoot migration success</w:t>
      </w:r>
      <w:r w:rsidR="00347C17">
        <w:rPr>
          <w:rFonts w:ascii="Times New Roman" w:hAnsi="Times New Roman"/>
          <w:i/>
          <w:sz w:val="24"/>
          <w:szCs w:val="24"/>
        </w:rPr>
        <w:t xml:space="preserve"> and timing</w:t>
      </w:r>
      <w:r>
        <w:rPr>
          <w:rFonts w:ascii="Times New Roman" w:hAnsi="Times New Roman"/>
          <w:sz w:val="24"/>
          <w:szCs w:val="24"/>
        </w:rPr>
        <w:t xml:space="preserve">. – </w:t>
      </w:r>
      <w:r w:rsidR="00C839CF">
        <w:rPr>
          <w:rFonts w:ascii="Times New Roman" w:hAnsi="Times New Roman"/>
          <w:sz w:val="24"/>
          <w:szCs w:val="24"/>
        </w:rPr>
        <w:t xml:space="preserve">Adult steelhead tagged as juveniles in their natal tributary downstream of Priest Rapids Dam are known overshoot steelhead.  Complete detection histories for each fish between 2010 and 2017 were queried from the PTAGIS </w:t>
      </w:r>
      <w:r w:rsidR="00C91409">
        <w:rPr>
          <w:rFonts w:ascii="Times New Roman" w:hAnsi="Times New Roman"/>
          <w:sz w:val="24"/>
          <w:szCs w:val="24"/>
        </w:rPr>
        <w:t xml:space="preserve">database in order </w:t>
      </w:r>
      <w:r w:rsidR="00C91409">
        <w:rPr>
          <w:rFonts w:ascii="Times New Roman" w:hAnsi="Times New Roman"/>
          <w:sz w:val="24"/>
          <w:szCs w:val="24"/>
        </w:rPr>
        <w:lastRenderedPageBreak/>
        <w:t xml:space="preserve">to examine migration patterns.  </w:t>
      </w:r>
      <w:r w:rsidR="002739FF">
        <w:rPr>
          <w:rFonts w:ascii="Times New Roman" w:hAnsi="Times New Roman"/>
          <w:sz w:val="24"/>
          <w:szCs w:val="24"/>
        </w:rPr>
        <w:t xml:space="preserve">Upstream of Priest Rapids </w:t>
      </w:r>
      <w:r w:rsidR="001E2639">
        <w:rPr>
          <w:rFonts w:ascii="Times New Roman" w:hAnsi="Times New Roman"/>
          <w:sz w:val="24"/>
          <w:szCs w:val="24"/>
        </w:rPr>
        <w:t>a</w:t>
      </w:r>
      <w:r w:rsidR="00826534">
        <w:rPr>
          <w:rFonts w:ascii="Times New Roman" w:hAnsi="Times New Roman"/>
          <w:sz w:val="24"/>
          <w:szCs w:val="24"/>
        </w:rPr>
        <w:t xml:space="preserve">dult steelhead </w:t>
      </w:r>
      <w:r w:rsidR="008222EC">
        <w:rPr>
          <w:rFonts w:ascii="Times New Roman" w:hAnsi="Times New Roman"/>
          <w:sz w:val="24"/>
          <w:szCs w:val="24"/>
        </w:rPr>
        <w:t xml:space="preserve">PIT tag detections during </w:t>
      </w:r>
      <w:r w:rsidR="00C91409">
        <w:rPr>
          <w:rFonts w:ascii="Times New Roman" w:hAnsi="Times New Roman"/>
          <w:sz w:val="24"/>
          <w:szCs w:val="24"/>
        </w:rPr>
        <w:t xml:space="preserve">downstream migration are </w:t>
      </w:r>
      <w:r w:rsidR="00906A5F">
        <w:rPr>
          <w:rFonts w:ascii="Times New Roman" w:hAnsi="Times New Roman"/>
          <w:sz w:val="24"/>
          <w:szCs w:val="24"/>
        </w:rPr>
        <w:t>limited to</w:t>
      </w:r>
      <w:r w:rsidR="006C5653">
        <w:rPr>
          <w:rFonts w:ascii="Times New Roman" w:hAnsi="Times New Roman"/>
          <w:sz w:val="24"/>
          <w:szCs w:val="24"/>
        </w:rPr>
        <w:t xml:space="preserve"> </w:t>
      </w:r>
      <w:r w:rsidR="002917FF">
        <w:rPr>
          <w:rFonts w:ascii="Times New Roman" w:hAnsi="Times New Roman"/>
          <w:sz w:val="24"/>
          <w:szCs w:val="24"/>
        </w:rPr>
        <w:t>the juvenile</w:t>
      </w:r>
      <w:r w:rsidR="008222EC">
        <w:rPr>
          <w:rFonts w:ascii="Times New Roman" w:hAnsi="Times New Roman"/>
          <w:sz w:val="24"/>
          <w:szCs w:val="24"/>
        </w:rPr>
        <w:t xml:space="preserve"> b</w:t>
      </w:r>
      <w:r w:rsidR="00C91409">
        <w:rPr>
          <w:rFonts w:ascii="Times New Roman" w:hAnsi="Times New Roman"/>
          <w:sz w:val="24"/>
          <w:szCs w:val="24"/>
        </w:rPr>
        <w:t>ypass</w:t>
      </w:r>
      <w:r w:rsidR="00B433ED">
        <w:rPr>
          <w:rFonts w:ascii="Times New Roman" w:hAnsi="Times New Roman"/>
          <w:sz w:val="24"/>
          <w:szCs w:val="24"/>
        </w:rPr>
        <w:t xml:space="preserve"> at</w:t>
      </w:r>
      <w:r w:rsidR="00C91409">
        <w:rPr>
          <w:rFonts w:ascii="Times New Roman" w:hAnsi="Times New Roman"/>
          <w:sz w:val="24"/>
          <w:szCs w:val="24"/>
        </w:rPr>
        <w:t xml:space="preserve"> </w:t>
      </w:r>
      <w:r w:rsidR="006C5653">
        <w:rPr>
          <w:rFonts w:ascii="Times New Roman" w:hAnsi="Times New Roman"/>
          <w:sz w:val="24"/>
          <w:szCs w:val="24"/>
        </w:rPr>
        <w:t xml:space="preserve">Rocky Reach Dam </w:t>
      </w:r>
      <w:r w:rsidR="008222EC">
        <w:rPr>
          <w:rFonts w:ascii="Times New Roman" w:hAnsi="Times New Roman"/>
          <w:sz w:val="24"/>
          <w:szCs w:val="24"/>
        </w:rPr>
        <w:t xml:space="preserve">and </w:t>
      </w:r>
      <w:r w:rsidR="00C91409">
        <w:rPr>
          <w:rFonts w:ascii="Times New Roman" w:hAnsi="Times New Roman"/>
          <w:sz w:val="24"/>
          <w:szCs w:val="24"/>
        </w:rPr>
        <w:t>closes August 31</w:t>
      </w:r>
      <w:r w:rsidR="006C5653">
        <w:rPr>
          <w:rFonts w:ascii="Times New Roman" w:hAnsi="Times New Roman"/>
          <w:sz w:val="24"/>
          <w:szCs w:val="24"/>
        </w:rPr>
        <w:t xml:space="preserve">.  </w:t>
      </w:r>
      <w:r w:rsidR="00E50AAE">
        <w:rPr>
          <w:rFonts w:ascii="Times New Roman" w:hAnsi="Times New Roman"/>
          <w:sz w:val="24"/>
          <w:szCs w:val="24"/>
        </w:rPr>
        <w:t xml:space="preserve">Due to the limited spatial and temporal extent of downstream detections, </w:t>
      </w:r>
      <w:r w:rsidR="00C91409">
        <w:rPr>
          <w:rFonts w:ascii="Times New Roman" w:hAnsi="Times New Roman"/>
          <w:sz w:val="24"/>
          <w:szCs w:val="24"/>
        </w:rPr>
        <w:t xml:space="preserve">the last dam </w:t>
      </w:r>
      <w:r w:rsidR="008222EC">
        <w:rPr>
          <w:rFonts w:ascii="Times New Roman" w:hAnsi="Times New Roman"/>
          <w:sz w:val="24"/>
          <w:szCs w:val="24"/>
        </w:rPr>
        <w:t xml:space="preserve">fish were detected during their upstream migration </w:t>
      </w:r>
      <w:r w:rsidR="00E50AAE">
        <w:rPr>
          <w:rFonts w:ascii="Times New Roman" w:hAnsi="Times New Roman"/>
          <w:sz w:val="24"/>
          <w:szCs w:val="24"/>
        </w:rPr>
        <w:t xml:space="preserve">was </w:t>
      </w:r>
      <w:r w:rsidR="00347C17">
        <w:rPr>
          <w:rFonts w:ascii="Times New Roman" w:hAnsi="Times New Roman"/>
          <w:sz w:val="24"/>
          <w:szCs w:val="24"/>
        </w:rPr>
        <w:t>pooled across years due to low sample sizes</w:t>
      </w:r>
      <w:r w:rsidR="00E50AAE">
        <w:rPr>
          <w:rFonts w:ascii="Times New Roman" w:hAnsi="Times New Roman"/>
          <w:sz w:val="24"/>
          <w:szCs w:val="24"/>
        </w:rPr>
        <w:t xml:space="preserve">. Known overshoots at each dam were </w:t>
      </w:r>
      <w:r w:rsidR="00347C17">
        <w:rPr>
          <w:rFonts w:ascii="Times New Roman" w:hAnsi="Times New Roman"/>
          <w:sz w:val="24"/>
          <w:szCs w:val="24"/>
        </w:rPr>
        <w:t xml:space="preserve">categorized </w:t>
      </w:r>
      <w:r w:rsidR="00E50AAE">
        <w:rPr>
          <w:rFonts w:ascii="Times New Roman" w:hAnsi="Times New Roman"/>
          <w:sz w:val="24"/>
          <w:szCs w:val="24"/>
        </w:rPr>
        <w:t xml:space="preserve">as successful downstream migrant </w:t>
      </w:r>
      <w:r w:rsidR="003D7053">
        <w:rPr>
          <w:rFonts w:ascii="Times New Roman" w:hAnsi="Times New Roman"/>
          <w:sz w:val="24"/>
          <w:szCs w:val="24"/>
        </w:rPr>
        <w:t xml:space="preserve">or overshoot fallback </w:t>
      </w:r>
      <w:r w:rsidR="00E50AAE">
        <w:rPr>
          <w:rFonts w:ascii="Times New Roman" w:hAnsi="Times New Roman"/>
          <w:sz w:val="24"/>
          <w:szCs w:val="24"/>
        </w:rPr>
        <w:t xml:space="preserve">if </w:t>
      </w:r>
      <w:r w:rsidR="008222EC">
        <w:rPr>
          <w:rFonts w:ascii="Times New Roman" w:hAnsi="Times New Roman"/>
          <w:sz w:val="24"/>
          <w:szCs w:val="24"/>
        </w:rPr>
        <w:t>subsequently observe</w:t>
      </w:r>
      <w:r w:rsidR="00347C17">
        <w:rPr>
          <w:rFonts w:ascii="Times New Roman" w:hAnsi="Times New Roman"/>
          <w:sz w:val="24"/>
          <w:szCs w:val="24"/>
        </w:rPr>
        <w:t>d</w:t>
      </w:r>
      <w:r w:rsidR="008222EC">
        <w:rPr>
          <w:rFonts w:ascii="Times New Roman" w:hAnsi="Times New Roman"/>
          <w:sz w:val="24"/>
          <w:szCs w:val="24"/>
        </w:rPr>
        <w:t xml:space="preserve"> downstream of Priest Rapid Dam (i.e., before spawning</w:t>
      </w:r>
      <w:r w:rsidR="00E50AAE">
        <w:rPr>
          <w:rFonts w:ascii="Times New Roman" w:hAnsi="Times New Roman"/>
          <w:sz w:val="24"/>
          <w:szCs w:val="24"/>
        </w:rPr>
        <w:t xml:space="preserve">, but </w:t>
      </w:r>
      <w:r w:rsidR="008222EC">
        <w:rPr>
          <w:rFonts w:ascii="Times New Roman" w:hAnsi="Times New Roman"/>
          <w:sz w:val="24"/>
          <w:szCs w:val="24"/>
        </w:rPr>
        <w:t xml:space="preserve">not as kelts).  </w:t>
      </w:r>
      <w:r w:rsidR="00403D91">
        <w:rPr>
          <w:rFonts w:ascii="Times New Roman" w:hAnsi="Times New Roman"/>
          <w:sz w:val="24"/>
          <w:szCs w:val="24"/>
        </w:rPr>
        <w:t>Overshoot return</w:t>
      </w:r>
      <w:r w:rsidR="00A84673">
        <w:rPr>
          <w:rFonts w:ascii="Times New Roman" w:hAnsi="Times New Roman"/>
          <w:sz w:val="24"/>
          <w:szCs w:val="24"/>
        </w:rPr>
        <w:t xml:space="preserve"> rates were estimated by dividing by the </w:t>
      </w:r>
      <w:r w:rsidR="00E50AAE">
        <w:rPr>
          <w:rFonts w:ascii="Times New Roman" w:hAnsi="Times New Roman"/>
          <w:sz w:val="24"/>
          <w:szCs w:val="24"/>
        </w:rPr>
        <w:t xml:space="preserve">number of known overshoots by the number of known </w:t>
      </w:r>
      <w:r w:rsidR="00600D80">
        <w:rPr>
          <w:rFonts w:ascii="Times New Roman" w:hAnsi="Times New Roman"/>
          <w:sz w:val="24"/>
          <w:szCs w:val="24"/>
        </w:rPr>
        <w:t xml:space="preserve">overshoot </w:t>
      </w:r>
      <w:r w:rsidR="00E50AAE">
        <w:rPr>
          <w:rFonts w:ascii="Times New Roman" w:hAnsi="Times New Roman"/>
          <w:sz w:val="24"/>
          <w:szCs w:val="24"/>
        </w:rPr>
        <w:t xml:space="preserve">fallbacks detected downstream of </w:t>
      </w:r>
      <w:r w:rsidR="00830903">
        <w:rPr>
          <w:rFonts w:ascii="Times New Roman" w:hAnsi="Times New Roman"/>
          <w:sz w:val="24"/>
          <w:szCs w:val="24"/>
        </w:rPr>
        <w:t>Priest</w:t>
      </w:r>
      <w:r w:rsidR="0034197F">
        <w:rPr>
          <w:rFonts w:ascii="Times New Roman" w:hAnsi="Times New Roman"/>
          <w:sz w:val="24"/>
          <w:szCs w:val="24"/>
        </w:rPr>
        <w:t xml:space="preserve"> Rapids</w:t>
      </w:r>
      <w:r w:rsidR="00830903">
        <w:rPr>
          <w:rFonts w:ascii="Times New Roman" w:hAnsi="Times New Roman"/>
          <w:sz w:val="24"/>
          <w:szCs w:val="24"/>
        </w:rPr>
        <w:t xml:space="preserve"> </w:t>
      </w:r>
      <w:r w:rsidR="00EA280C">
        <w:rPr>
          <w:rFonts w:ascii="Times New Roman" w:hAnsi="Times New Roman"/>
          <w:sz w:val="24"/>
          <w:szCs w:val="24"/>
        </w:rPr>
        <w:t>Dam.</w:t>
      </w:r>
      <w:r w:rsidR="00E50AAE">
        <w:rPr>
          <w:rFonts w:ascii="Times New Roman" w:hAnsi="Times New Roman"/>
          <w:sz w:val="24"/>
          <w:szCs w:val="24"/>
        </w:rPr>
        <w:t xml:space="preserve"> </w:t>
      </w:r>
      <w:r w:rsidR="00A84673">
        <w:rPr>
          <w:rFonts w:ascii="Times New Roman" w:hAnsi="Times New Roman"/>
          <w:sz w:val="24"/>
          <w:szCs w:val="24"/>
        </w:rPr>
        <w:t xml:space="preserve"> </w:t>
      </w:r>
      <w:r w:rsidR="00A607A6">
        <w:rPr>
          <w:rFonts w:ascii="Times New Roman" w:hAnsi="Times New Roman"/>
          <w:sz w:val="24"/>
          <w:szCs w:val="24"/>
        </w:rPr>
        <w:t xml:space="preserve">For comparison purposes only, </w:t>
      </w:r>
      <w:r w:rsidR="00BB281F">
        <w:rPr>
          <w:rFonts w:ascii="Times New Roman" w:hAnsi="Times New Roman"/>
          <w:sz w:val="24"/>
          <w:szCs w:val="24"/>
        </w:rPr>
        <w:t>b</w:t>
      </w:r>
      <w:r w:rsidR="00DE3857">
        <w:rPr>
          <w:rFonts w:ascii="Times New Roman" w:hAnsi="Times New Roman"/>
          <w:sz w:val="24"/>
          <w:szCs w:val="24"/>
        </w:rPr>
        <w:t xml:space="preserve">ecause overshoot steelhead that were </w:t>
      </w:r>
      <w:r w:rsidR="00A42C18">
        <w:rPr>
          <w:rFonts w:ascii="Times New Roman" w:hAnsi="Times New Roman"/>
          <w:sz w:val="24"/>
          <w:szCs w:val="24"/>
        </w:rPr>
        <w:t>only</w:t>
      </w:r>
      <w:r w:rsidR="00DE3857">
        <w:rPr>
          <w:rFonts w:ascii="Times New Roman" w:hAnsi="Times New Roman"/>
          <w:sz w:val="24"/>
          <w:szCs w:val="24"/>
        </w:rPr>
        <w:t xml:space="preserve"> detected at Priest Rapids Dam may have also migrated up</w:t>
      </w:r>
      <w:r w:rsidR="00A84673">
        <w:rPr>
          <w:rFonts w:ascii="Times New Roman" w:hAnsi="Times New Roman"/>
          <w:sz w:val="24"/>
          <w:szCs w:val="24"/>
        </w:rPr>
        <w:t>stream of Wanapum Dam</w:t>
      </w:r>
      <w:r w:rsidR="00B702C2">
        <w:rPr>
          <w:rFonts w:ascii="Times New Roman" w:hAnsi="Times New Roman"/>
          <w:sz w:val="24"/>
          <w:szCs w:val="24"/>
        </w:rPr>
        <w:t xml:space="preserve"> (</w:t>
      </w:r>
      <w:r w:rsidR="00EB25FE">
        <w:rPr>
          <w:rFonts w:ascii="Times New Roman" w:hAnsi="Times New Roman"/>
          <w:sz w:val="24"/>
          <w:szCs w:val="24"/>
        </w:rPr>
        <w:t>only 31 km upstream</w:t>
      </w:r>
      <w:r w:rsidR="00DC209B">
        <w:rPr>
          <w:rFonts w:ascii="Times New Roman" w:hAnsi="Times New Roman"/>
          <w:sz w:val="24"/>
          <w:szCs w:val="24"/>
        </w:rPr>
        <w:t xml:space="preserve"> and no PIT tag interrogation)</w:t>
      </w:r>
      <w:r w:rsidR="00A84673">
        <w:rPr>
          <w:rFonts w:ascii="Times New Roman" w:hAnsi="Times New Roman"/>
          <w:sz w:val="24"/>
          <w:szCs w:val="24"/>
        </w:rPr>
        <w:t xml:space="preserve">, the </w:t>
      </w:r>
      <w:r w:rsidR="006D22DC">
        <w:rPr>
          <w:rFonts w:ascii="Times New Roman" w:hAnsi="Times New Roman"/>
          <w:sz w:val="24"/>
          <w:szCs w:val="24"/>
        </w:rPr>
        <w:t xml:space="preserve">overshoot return rate </w:t>
      </w:r>
      <w:r w:rsidR="008E3608">
        <w:rPr>
          <w:rFonts w:ascii="Times New Roman" w:hAnsi="Times New Roman"/>
          <w:sz w:val="24"/>
          <w:szCs w:val="24"/>
        </w:rPr>
        <w:t xml:space="preserve">was </w:t>
      </w:r>
      <w:r w:rsidR="004F39E8">
        <w:rPr>
          <w:rFonts w:ascii="Times New Roman" w:hAnsi="Times New Roman"/>
          <w:sz w:val="24"/>
          <w:szCs w:val="24"/>
        </w:rPr>
        <w:t xml:space="preserve">attributed to </w:t>
      </w:r>
      <w:r w:rsidR="00E1164A">
        <w:rPr>
          <w:rFonts w:ascii="Times New Roman" w:hAnsi="Times New Roman"/>
          <w:sz w:val="24"/>
          <w:szCs w:val="24"/>
        </w:rPr>
        <w:t>both</w:t>
      </w:r>
      <w:r w:rsidR="00AC6DFE">
        <w:rPr>
          <w:rFonts w:ascii="Times New Roman" w:hAnsi="Times New Roman"/>
          <w:sz w:val="24"/>
          <w:szCs w:val="24"/>
        </w:rPr>
        <w:t xml:space="preserve"> dams</w:t>
      </w:r>
      <w:r w:rsidR="00DE3857">
        <w:rPr>
          <w:rFonts w:ascii="Times New Roman" w:hAnsi="Times New Roman"/>
          <w:sz w:val="24"/>
          <w:szCs w:val="24"/>
        </w:rPr>
        <w:t xml:space="preserve"> </w:t>
      </w:r>
      <w:r w:rsidR="00A84673">
        <w:rPr>
          <w:rFonts w:ascii="Times New Roman" w:hAnsi="Times New Roman"/>
          <w:sz w:val="24"/>
          <w:szCs w:val="24"/>
        </w:rPr>
        <w:t xml:space="preserve">(i.e., </w:t>
      </w:r>
      <w:r w:rsidR="00060AF6">
        <w:rPr>
          <w:rFonts w:ascii="Times New Roman" w:hAnsi="Times New Roman"/>
          <w:sz w:val="24"/>
          <w:szCs w:val="24"/>
        </w:rPr>
        <w:t>N = 2</w:t>
      </w:r>
      <w:r w:rsidR="00A84673">
        <w:rPr>
          <w:rFonts w:ascii="Times New Roman" w:hAnsi="Times New Roman"/>
          <w:sz w:val="24"/>
          <w:szCs w:val="24"/>
        </w:rPr>
        <w:t>)</w:t>
      </w:r>
      <w:r w:rsidR="00E1164A">
        <w:rPr>
          <w:rFonts w:ascii="Times New Roman" w:hAnsi="Times New Roman"/>
          <w:sz w:val="24"/>
          <w:szCs w:val="24"/>
        </w:rPr>
        <w:t xml:space="preserve">, while the square root of the </w:t>
      </w:r>
      <w:r w:rsidR="00C04CBB">
        <w:rPr>
          <w:rFonts w:ascii="Times New Roman" w:hAnsi="Times New Roman"/>
          <w:sz w:val="24"/>
          <w:szCs w:val="24"/>
        </w:rPr>
        <w:t xml:space="preserve">two dam </w:t>
      </w:r>
      <w:r w:rsidR="00906A5F">
        <w:rPr>
          <w:rFonts w:ascii="Times New Roman" w:hAnsi="Times New Roman"/>
          <w:sz w:val="24"/>
          <w:szCs w:val="24"/>
        </w:rPr>
        <w:t>overshoot</w:t>
      </w:r>
      <w:r w:rsidR="00C04CBB">
        <w:rPr>
          <w:rFonts w:ascii="Times New Roman" w:hAnsi="Times New Roman"/>
          <w:sz w:val="24"/>
          <w:szCs w:val="24"/>
        </w:rPr>
        <w:t xml:space="preserve"> return rate </w:t>
      </w:r>
      <w:r w:rsidR="00E1164A">
        <w:rPr>
          <w:rFonts w:ascii="Times New Roman" w:hAnsi="Times New Roman"/>
          <w:sz w:val="24"/>
          <w:szCs w:val="24"/>
        </w:rPr>
        <w:t xml:space="preserve">was </w:t>
      </w:r>
      <w:r w:rsidR="002605A3">
        <w:rPr>
          <w:rFonts w:ascii="Times New Roman" w:hAnsi="Times New Roman"/>
          <w:sz w:val="24"/>
          <w:szCs w:val="24"/>
        </w:rPr>
        <w:t xml:space="preserve">attributed </w:t>
      </w:r>
      <w:r w:rsidR="00E1164A">
        <w:rPr>
          <w:rFonts w:ascii="Times New Roman" w:hAnsi="Times New Roman"/>
          <w:sz w:val="24"/>
          <w:szCs w:val="24"/>
        </w:rPr>
        <w:t xml:space="preserve">to </w:t>
      </w:r>
      <w:r w:rsidR="006E438A">
        <w:rPr>
          <w:rFonts w:ascii="Times New Roman" w:hAnsi="Times New Roman"/>
          <w:sz w:val="24"/>
          <w:szCs w:val="24"/>
        </w:rPr>
        <w:t>P</w:t>
      </w:r>
      <w:r w:rsidR="00247011">
        <w:rPr>
          <w:rFonts w:ascii="Times New Roman" w:hAnsi="Times New Roman"/>
          <w:sz w:val="24"/>
          <w:szCs w:val="24"/>
        </w:rPr>
        <w:t>riest Rapids Dam (</w:t>
      </w:r>
      <w:r w:rsidR="00567C18">
        <w:rPr>
          <w:rFonts w:ascii="Times New Roman" w:hAnsi="Times New Roman"/>
          <w:sz w:val="24"/>
          <w:szCs w:val="24"/>
        </w:rPr>
        <w:t xml:space="preserve">i.e., </w:t>
      </w:r>
      <w:r w:rsidR="00247011">
        <w:rPr>
          <w:rFonts w:ascii="Times New Roman" w:hAnsi="Times New Roman"/>
          <w:sz w:val="24"/>
          <w:szCs w:val="24"/>
        </w:rPr>
        <w:t>N = 1)</w:t>
      </w:r>
      <w:r w:rsidR="006E438A">
        <w:rPr>
          <w:rFonts w:ascii="Times New Roman" w:hAnsi="Times New Roman"/>
          <w:sz w:val="24"/>
          <w:szCs w:val="24"/>
        </w:rPr>
        <w:t xml:space="preserve">.  </w:t>
      </w:r>
      <w:r w:rsidR="006436AC">
        <w:rPr>
          <w:rFonts w:ascii="Times New Roman" w:hAnsi="Times New Roman"/>
          <w:sz w:val="24"/>
          <w:szCs w:val="24"/>
        </w:rPr>
        <w:t xml:space="preserve">While this approach </w:t>
      </w:r>
      <w:r w:rsidR="007F667C">
        <w:rPr>
          <w:rFonts w:ascii="Times New Roman" w:hAnsi="Times New Roman"/>
          <w:sz w:val="24"/>
          <w:szCs w:val="24"/>
        </w:rPr>
        <w:t xml:space="preserve">may be biased, it </w:t>
      </w:r>
      <w:r w:rsidR="002C3579">
        <w:rPr>
          <w:rFonts w:ascii="Times New Roman" w:hAnsi="Times New Roman"/>
          <w:sz w:val="24"/>
          <w:szCs w:val="24"/>
        </w:rPr>
        <w:t>do</w:t>
      </w:r>
      <w:r w:rsidR="007F667C">
        <w:rPr>
          <w:rFonts w:ascii="Times New Roman" w:hAnsi="Times New Roman"/>
          <w:sz w:val="24"/>
          <w:szCs w:val="24"/>
        </w:rPr>
        <w:t xml:space="preserve">es provide </w:t>
      </w:r>
      <w:r w:rsidR="002C3579">
        <w:rPr>
          <w:rFonts w:ascii="Times New Roman" w:hAnsi="Times New Roman"/>
          <w:sz w:val="24"/>
          <w:szCs w:val="24"/>
        </w:rPr>
        <w:t>some distinction in overshoot</w:t>
      </w:r>
      <w:r w:rsidR="007F667C">
        <w:rPr>
          <w:rFonts w:ascii="Times New Roman" w:hAnsi="Times New Roman"/>
          <w:sz w:val="24"/>
          <w:szCs w:val="24"/>
        </w:rPr>
        <w:t xml:space="preserve"> returns rates </w:t>
      </w:r>
      <w:r w:rsidR="002C3579">
        <w:rPr>
          <w:rFonts w:ascii="Times New Roman" w:hAnsi="Times New Roman"/>
          <w:sz w:val="24"/>
          <w:szCs w:val="24"/>
        </w:rPr>
        <w:t xml:space="preserve">for steelhead that migrated upstream one or two dams. </w:t>
      </w:r>
      <w:r w:rsidR="00DE3857">
        <w:rPr>
          <w:rFonts w:ascii="Times New Roman" w:hAnsi="Times New Roman"/>
          <w:sz w:val="24"/>
          <w:szCs w:val="24"/>
        </w:rPr>
        <w:t xml:space="preserve">        </w:t>
      </w:r>
      <w:r w:rsidR="00C91409">
        <w:rPr>
          <w:rFonts w:ascii="Times New Roman" w:hAnsi="Times New Roman"/>
          <w:sz w:val="24"/>
          <w:szCs w:val="24"/>
        </w:rPr>
        <w:t xml:space="preserve"> </w:t>
      </w:r>
    </w:p>
    <w:p w14:paraId="0F7F92CD" w14:textId="126CA8A5" w:rsidR="00347C17" w:rsidRDefault="00347C17" w:rsidP="00F926E3">
      <w:pPr>
        <w:spacing w:after="0" w:line="480" w:lineRule="auto"/>
        <w:ind w:firstLine="360"/>
        <w:rPr>
          <w:rFonts w:ascii="Times New Roman" w:hAnsi="Times New Roman"/>
          <w:sz w:val="24"/>
          <w:szCs w:val="24"/>
        </w:rPr>
      </w:pPr>
      <w:r>
        <w:rPr>
          <w:rFonts w:ascii="Times New Roman" w:hAnsi="Times New Roman"/>
          <w:sz w:val="24"/>
          <w:szCs w:val="24"/>
        </w:rPr>
        <w:t>As a consequence of</w:t>
      </w:r>
      <w:r w:rsidR="00412F2A">
        <w:rPr>
          <w:rFonts w:ascii="Times New Roman" w:hAnsi="Times New Roman"/>
          <w:sz w:val="24"/>
          <w:szCs w:val="24"/>
        </w:rPr>
        <w:t xml:space="preserve"> exhibiting an overshoot behavior</w:t>
      </w:r>
      <w:r w:rsidR="00ED046E">
        <w:rPr>
          <w:rFonts w:ascii="Times New Roman" w:hAnsi="Times New Roman"/>
          <w:sz w:val="24"/>
          <w:szCs w:val="24"/>
        </w:rPr>
        <w:t>,</w:t>
      </w:r>
      <w:r w:rsidR="00412F2A">
        <w:rPr>
          <w:rFonts w:ascii="Times New Roman" w:hAnsi="Times New Roman"/>
          <w:sz w:val="24"/>
          <w:szCs w:val="24"/>
        </w:rPr>
        <w:t xml:space="preserve"> steelhead must migrate further, expend greater amounts of energy and may be in poorer condition when entering their natal tributary. For example, steelhead tagged at Priest Rapids Dam and subsequently detected at Prosser Dam in the lower Yakima River must migrate a minimum of 200 km (100 km each way) more than fish that entered the Yakima River directly.  </w:t>
      </w:r>
      <w:r>
        <w:rPr>
          <w:rFonts w:ascii="Times New Roman" w:hAnsi="Times New Roman"/>
          <w:sz w:val="24"/>
          <w:szCs w:val="24"/>
        </w:rPr>
        <w:t>The influence of overshoot and fallback on run timing into their natural tributary was examined at Prosser</w:t>
      </w:r>
      <w:r w:rsidR="00412F2A">
        <w:rPr>
          <w:rFonts w:ascii="Times New Roman" w:hAnsi="Times New Roman"/>
          <w:sz w:val="24"/>
          <w:szCs w:val="24"/>
        </w:rPr>
        <w:t xml:space="preserve"> Dam by expanding steelhead PIT tag detections from Priest Rapids</w:t>
      </w:r>
      <w:r w:rsidR="00E8688D">
        <w:rPr>
          <w:rFonts w:ascii="Times New Roman" w:hAnsi="Times New Roman"/>
          <w:sz w:val="24"/>
          <w:szCs w:val="24"/>
        </w:rPr>
        <w:t>, at a monthly time scale,</w:t>
      </w:r>
      <w:r w:rsidR="00412F2A">
        <w:rPr>
          <w:rFonts w:ascii="Times New Roman" w:hAnsi="Times New Roman"/>
          <w:sz w:val="24"/>
          <w:szCs w:val="24"/>
        </w:rPr>
        <w:t xml:space="preserve"> using a</w:t>
      </w:r>
      <w:r w:rsidR="00E8688D">
        <w:rPr>
          <w:rFonts w:ascii="Times New Roman" w:hAnsi="Times New Roman"/>
          <w:sz w:val="24"/>
          <w:szCs w:val="24"/>
        </w:rPr>
        <w:t>n</w:t>
      </w:r>
      <w:r w:rsidR="00412F2A">
        <w:rPr>
          <w:rFonts w:ascii="Times New Roman" w:hAnsi="Times New Roman"/>
          <w:sz w:val="24"/>
          <w:szCs w:val="24"/>
        </w:rPr>
        <w:t xml:space="preserve"> average tag rate of 15%</w:t>
      </w:r>
      <w:r w:rsidR="002917FF">
        <w:rPr>
          <w:rFonts w:ascii="Times New Roman" w:hAnsi="Times New Roman"/>
          <w:sz w:val="24"/>
          <w:szCs w:val="24"/>
        </w:rPr>
        <w:t xml:space="preserve"> (WDFW, unpublished data)</w:t>
      </w:r>
      <w:r w:rsidR="00412F2A">
        <w:rPr>
          <w:rFonts w:ascii="Times New Roman" w:hAnsi="Times New Roman"/>
          <w:sz w:val="24"/>
          <w:szCs w:val="24"/>
        </w:rPr>
        <w:t>.</w:t>
      </w:r>
      <w:r w:rsidR="00E8688D">
        <w:rPr>
          <w:rFonts w:ascii="Times New Roman" w:hAnsi="Times New Roman"/>
          <w:sz w:val="24"/>
          <w:szCs w:val="24"/>
        </w:rPr>
        <w:t xml:space="preserve">  The estimated monthly abundance of overshoot steelhead was compared to non-overshoot steelhead using a Kolmogorov-Smirnov (KS) test. </w:t>
      </w:r>
      <w:r w:rsidR="004557F8">
        <w:rPr>
          <w:rFonts w:ascii="Times New Roman" w:hAnsi="Times New Roman"/>
          <w:sz w:val="24"/>
          <w:szCs w:val="24"/>
        </w:rPr>
        <w:t xml:space="preserve"> Mean monthly </w:t>
      </w:r>
      <w:r w:rsidR="004557F8">
        <w:rPr>
          <w:rFonts w:ascii="Times New Roman" w:hAnsi="Times New Roman"/>
          <w:sz w:val="24"/>
          <w:szCs w:val="24"/>
        </w:rPr>
        <w:lastRenderedPageBreak/>
        <w:t xml:space="preserve">water temperature in the lower Yakima River were queried from the U.S, Bureau of Reclamation </w:t>
      </w:r>
      <w:proofErr w:type="spellStart"/>
      <w:r w:rsidR="004557F8">
        <w:rPr>
          <w:rFonts w:ascii="Times New Roman" w:hAnsi="Times New Roman"/>
          <w:sz w:val="24"/>
          <w:szCs w:val="24"/>
        </w:rPr>
        <w:t>Hydromet</w:t>
      </w:r>
      <w:proofErr w:type="spellEnd"/>
      <w:r w:rsidR="004557F8">
        <w:rPr>
          <w:rFonts w:ascii="Times New Roman" w:hAnsi="Times New Roman"/>
          <w:sz w:val="24"/>
          <w:szCs w:val="24"/>
        </w:rPr>
        <w:t xml:space="preserve"> station at Kiona </w:t>
      </w:r>
      <w:r w:rsidR="00004E6F">
        <w:rPr>
          <w:rFonts w:ascii="Times New Roman" w:hAnsi="Times New Roman"/>
          <w:sz w:val="24"/>
          <w:szCs w:val="24"/>
        </w:rPr>
        <w:t>(</w:t>
      </w:r>
      <w:hyperlink r:id="rId17" w:history="1">
        <w:r w:rsidR="004557F8" w:rsidRPr="004557F8">
          <w:rPr>
            <w:rStyle w:val="Hyperlink"/>
            <w:rFonts w:ascii="Times New Roman" w:hAnsi="Times New Roman"/>
            <w:sz w:val="24"/>
            <w:szCs w:val="24"/>
          </w:rPr>
          <w:t>https://www.usbr.gov/pn/hydromet/yakima/yakwebarcread.html</w:t>
        </w:r>
      </w:hyperlink>
      <w:r w:rsidR="00004E6F">
        <w:rPr>
          <w:rStyle w:val="Hyperlink"/>
          <w:rFonts w:ascii="Times New Roman" w:hAnsi="Times New Roman"/>
          <w:sz w:val="24"/>
          <w:szCs w:val="24"/>
        </w:rPr>
        <w:t>)</w:t>
      </w:r>
      <w:r w:rsidR="004557F8">
        <w:rPr>
          <w:rFonts w:ascii="Times New Roman" w:hAnsi="Times New Roman"/>
          <w:sz w:val="24"/>
          <w:szCs w:val="24"/>
        </w:rPr>
        <w:t xml:space="preserve"> </w:t>
      </w:r>
      <w:r w:rsidR="00004E6F">
        <w:rPr>
          <w:rFonts w:ascii="Times New Roman" w:hAnsi="Times New Roman"/>
          <w:sz w:val="24"/>
          <w:szCs w:val="24"/>
        </w:rPr>
        <w:t xml:space="preserve">and </w:t>
      </w:r>
      <w:r w:rsidR="004557F8">
        <w:rPr>
          <w:rFonts w:ascii="Times New Roman" w:hAnsi="Times New Roman"/>
          <w:sz w:val="24"/>
          <w:szCs w:val="24"/>
        </w:rPr>
        <w:t xml:space="preserve">Columbia River from the tailrace of Priest Rapids Dam Data Access Real time (DART) website </w:t>
      </w:r>
      <w:hyperlink r:id="rId18" w:history="1">
        <w:r w:rsidR="004557F8" w:rsidRPr="004557F8">
          <w:rPr>
            <w:rStyle w:val="Hyperlink"/>
            <w:rFonts w:ascii="Times New Roman" w:hAnsi="Times New Roman"/>
            <w:sz w:val="24"/>
            <w:szCs w:val="24"/>
          </w:rPr>
          <w:t>(http://www.cbr.washington.edu/dart/query/river_daily</w:t>
        </w:r>
      </w:hyperlink>
      <w:r w:rsidR="004557F8">
        <w:rPr>
          <w:rFonts w:ascii="Times New Roman" w:hAnsi="Times New Roman"/>
          <w:sz w:val="24"/>
          <w:szCs w:val="24"/>
        </w:rPr>
        <w:t>)</w:t>
      </w:r>
      <w:r w:rsidR="005305CC">
        <w:rPr>
          <w:rFonts w:ascii="Times New Roman" w:hAnsi="Times New Roman"/>
          <w:sz w:val="24"/>
          <w:szCs w:val="24"/>
        </w:rPr>
        <w:t xml:space="preserve"> in 2015. </w:t>
      </w:r>
    </w:p>
    <w:p w14:paraId="2C2F7400" w14:textId="77777777" w:rsidR="008C5A7C" w:rsidRDefault="008C5A7C" w:rsidP="00136386">
      <w:pPr>
        <w:spacing w:after="0" w:line="480" w:lineRule="auto"/>
        <w:jc w:val="center"/>
        <w:rPr>
          <w:rFonts w:ascii="Times New Roman" w:hAnsi="Times New Roman"/>
          <w:b/>
          <w:sz w:val="24"/>
          <w:szCs w:val="24"/>
        </w:rPr>
      </w:pPr>
    </w:p>
    <w:p w14:paraId="33820050" w14:textId="77777777" w:rsidR="00C66007" w:rsidRPr="00136386" w:rsidRDefault="00F926E3" w:rsidP="00F926E3">
      <w:pPr>
        <w:spacing w:after="0" w:line="480" w:lineRule="auto"/>
        <w:rPr>
          <w:rFonts w:ascii="Times New Roman" w:hAnsi="Times New Roman"/>
          <w:b/>
          <w:sz w:val="24"/>
          <w:szCs w:val="24"/>
        </w:rPr>
      </w:pPr>
      <w:r>
        <w:rPr>
          <w:rFonts w:ascii="Times New Roman" w:hAnsi="Times New Roman"/>
          <w:b/>
          <w:sz w:val="24"/>
          <w:szCs w:val="24"/>
        </w:rPr>
        <w:t>RESULTS</w:t>
      </w:r>
    </w:p>
    <w:p w14:paraId="1D52CE83" w14:textId="5A1EACF0" w:rsidR="00CB7B58" w:rsidRDefault="00930162" w:rsidP="00F926E3">
      <w:pPr>
        <w:spacing w:after="0" w:line="480" w:lineRule="auto"/>
        <w:ind w:firstLine="360"/>
        <w:rPr>
          <w:rFonts w:ascii="Times New Roman" w:hAnsi="Times New Roman"/>
          <w:sz w:val="24"/>
          <w:szCs w:val="24"/>
        </w:rPr>
      </w:pPr>
      <w:r>
        <w:rPr>
          <w:rFonts w:ascii="Times New Roman" w:hAnsi="Times New Roman"/>
          <w:sz w:val="24"/>
          <w:szCs w:val="24"/>
        </w:rPr>
        <w:t xml:space="preserve">Overshoot </w:t>
      </w:r>
      <w:r w:rsidR="00D14C08">
        <w:rPr>
          <w:rFonts w:ascii="Times New Roman" w:hAnsi="Times New Roman"/>
          <w:sz w:val="24"/>
          <w:szCs w:val="24"/>
        </w:rPr>
        <w:t>f</w:t>
      </w:r>
      <w:r w:rsidR="00774CA5">
        <w:rPr>
          <w:rFonts w:ascii="Times New Roman" w:hAnsi="Times New Roman"/>
          <w:sz w:val="24"/>
          <w:szCs w:val="24"/>
        </w:rPr>
        <w:t>allback estimate</w:t>
      </w:r>
      <w:r w:rsidR="00747507">
        <w:rPr>
          <w:rFonts w:ascii="Times New Roman" w:hAnsi="Times New Roman"/>
          <w:sz w:val="24"/>
          <w:szCs w:val="24"/>
        </w:rPr>
        <w:t>s</w:t>
      </w:r>
      <w:r w:rsidR="00774CA5">
        <w:rPr>
          <w:rFonts w:ascii="Times New Roman" w:hAnsi="Times New Roman"/>
          <w:sz w:val="24"/>
          <w:szCs w:val="24"/>
        </w:rPr>
        <w:t xml:space="preserve"> from Priest Rapids Dam averaged 20% (range 12-31%) and 15% (range 9-22%) of the adjusted Priest Rapids Dam steelhead count for wild and hatchery steelhead, respectively (Table 1).  </w:t>
      </w:r>
      <w:r w:rsidR="004E42F7">
        <w:rPr>
          <w:rFonts w:ascii="Times New Roman" w:hAnsi="Times New Roman"/>
          <w:sz w:val="24"/>
          <w:szCs w:val="24"/>
        </w:rPr>
        <w:t>Wild and hatchery steelhead abundance was significantly related (R</w:t>
      </w:r>
      <w:r w:rsidR="004E42F7" w:rsidRPr="004E42F7">
        <w:rPr>
          <w:rFonts w:ascii="Times New Roman" w:hAnsi="Times New Roman"/>
          <w:sz w:val="24"/>
          <w:szCs w:val="24"/>
          <w:vertAlign w:val="superscript"/>
        </w:rPr>
        <w:t>2</w:t>
      </w:r>
      <w:r w:rsidR="004E42F7">
        <w:rPr>
          <w:rFonts w:ascii="Times New Roman" w:hAnsi="Times New Roman"/>
          <w:sz w:val="24"/>
          <w:szCs w:val="24"/>
        </w:rPr>
        <w:t xml:space="preserve"> = 0.53, </w:t>
      </w:r>
      <w:r w:rsidR="004E42F7" w:rsidRPr="004E42F7">
        <w:rPr>
          <w:rFonts w:ascii="Times New Roman" w:hAnsi="Times New Roman"/>
          <w:i/>
          <w:sz w:val="24"/>
          <w:szCs w:val="24"/>
        </w:rPr>
        <w:t>P</w:t>
      </w:r>
      <w:r w:rsidR="004E42F7">
        <w:rPr>
          <w:rFonts w:ascii="Times New Roman" w:hAnsi="Times New Roman"/>
          <w:sz w:val="24"/>
          <w:szCs w:val="24"/>
        </w:rPr>
        <w:t xml:space="preserve"> &lt; 0.04) suggesting factors influencing abundance affected both wild and hatchery steelhead similarly.  </w:t>
      </w:r>
      <w:r w:rsidR="00880D26">
        <w:rPr>
          <w:rFonts w:ascii="Times New Roman" w:hAnsi="Times New Roman"/>
          <w:sz w:val="24"/>
          <w:szCs w:val="24"/>
        </w:rPr>
        <w:t xml:space="preserve">The largest group of fallback steelhead were observed in the Snake River at Ice Harbor Dam followed by the Yakima River at Prosser Dam (Table 2).  Other </w:t>
      </w:r>
      <w:r w:rsidR="00792BFE">
        <w:rPr>
          <w:rFonts w:ascii="Times New Roman" w:hAnsi="Times New Roman"/>
          <w:sz w:val="24"/>
          <w:szCs w:val="24"/>
        </w:rPr>
        <w:t xml:space="preserve">overshoot </w:t>
      </w:r>
      <w:r w:rsidR="00880D26">
        <w:rPr>
          <w:rFonts w:ascii="Times New Roman" w:hAnsi="Times New Roman"/>
          <w:sz w:val="24"/>
          <w:szCs w:val="24"/>
        </w:rPr>
        <w:t xml:space="preserve">populations in the MCR DPS were less abundant consistent with that reported by Richins and Skalski (2018). </w:t>
      </w:r>
      <w:r w:rsidR="00C16E9C">
        <w:rPr>
          <w:rFonts w:ascii="Times New Roman" w:hAnsi="Times New Roman"/>
          <w:sz w:val="24"/>
          <w:szCs w:val="24"/>
        </w:rPr>
        <w:t>The e</w:t>
      </w:r>
      <w:r w:rsidR="00792BFE">
        <w:rPr>
          <w:rFonts w:ascii="Times New Roman" w:hAnsi="Times New Roman"/>
          <w:sz w:val="24"/>
          <w:szCs w:val="24"/>
        </w:rPr>
        <w:t xml:space="preserve">stimated </w:t>
      </w:r>
      <w:r w:rsidR="00C16E9C">
        <w:rPr>
          <w:rFonts w:ascii="Times New Roman" w:hAnsi="Times New Roman"/>
          <w:sz w:val="24"/>
          <w:szCs w:val="24"/>
        </w:rPr>
        <w:t xml:space="preserve">total </w:t>
      </w:r>
      <w:r w:rsidR="00792BFE">
        <w:rPr>
          <w:rFonts w:ascii="Times New Roman" w:hAnsi="Times New Roman"/>
          <w:sz w:val="24"/>
          <w:szCs w:val="24"/>
        </w:rPr>
        <w:t xml:space="preserve">overshoot fallback abundance </w:t>
      </w:r>
      <w:r w:rsidR="00C16E9C">
        <w:rPr>
          <w:rFonts w:ascii="Times New Roman" w:hAnsi="Times New Roman"/>
          <w:sz w:val="24"/>
          <w:szCs w:val="24"/>
        </w:rPr>
        <w:t xml:space="preserve">of wild steelhead </w:t>
      </w:r>
      <w:r w:rsidR="00792BFE">
        <w:rPr>
          <w:rFonts w:ascii="Times New Roman" w:hAnsi="Times New Roman"/>
          <w:sz w:val="24"/>
          <w:szCs w:val="24"/>
        </w:rPr>
        <w:t>was significant</w:t>
      </w:r>
      <w:r w:rsidR="00C16E9C">
        <w:rPr>
          <w:rFonts w:ascii="Times New Roman" w:hAnsi="Times New Roman"/>
          <w:sz w:val="24"/>
          <w:szCs w:val="24"/>
        </w:rPr>
        <w:t>ly</w:t>
      </w:r>
      <w:r w:rsidR="00792BFE">
        <w:rPr>
          <w:rFonts w:ascii="Times New Roman" w:hAnsi="Times New Roman"/>
          <w:sz w:val="24"/>
          <w:szCs w:val="24"/>
        </w:rPr>
        <w:t xml:space="preserve"> related to the number of known overshoot fallbacks (R</w:t>
      </w:r>
      <w:r w:rsidR="00792BFE" w:rsidRPr="00C16E9C">
        <w:rPr>
          <w:rFonts w:ascii="Times New Roman" w:hAnsi="Times New Roman"/>
          <w:sz w:val="24"/>
          <w:szCs w:val="24"/>
          <w:vertAlign w:val="superscript"/>
        </w:rPr>
        <w:t>2</w:t>
      </w:r>
      <w:r w:rsidR="00792BFE">
        <w:rPr>
          <w:rFonts w:ascii="Times New Roman" w:hAnsi="Times New Roman"/>
          <w:sz w:val="24"/>
          <w:szCs w:val="24"/>
        </w:rPr>
        <w:t xml:space="preserve"> = </w:t>
      </w:r>
      <w:r w:rsidR="00C16E9C">
        <w:rPr>
          <w:rFonts w:ascii="Times New Roman" w:hAnsi="Times New Roman"/>
          <w:sz w:val="24"/>
          <w:szCs w:val="24"/>
        </w:rPr>
        <w:t xml:space="preserve">0.78, </w:t>
      </w:r>
      <w:r w:rsidR="00C16E9C" w:rsidRPr="00C16E9C">
        <w:rPr>
          <w:rFonts w:ascii="Times New Roman" w:hAnsi="Times New Roman"/>
          <w:i/>
          <w:sz w:val="24"/>
          <w:szCs w:val="24"/>
        </w:rPr>
        <w:t>P</w:t>
      </w:r>
      <w:r w:rsidR="00C16E9C">
        <w:rPr>
          <w:rFonts w:ascii="Times New Roman" w:hAnsi="Times New Roman"/>
          <w:sz w:val="24"/>
          <w:szCs w:val="24"/>
        </w:rPr>
        <w:t xml:space="preserve"> &lt; 0.001). Using this relationship, we estimate</w:t>
      </w:r>
      <w:r w:rsidR="00B35DD7">
        <w:rPr>
          <w:rFonts w:ascii="Times New Roman" w:hAnsi="Times New Roman"/>
          <w:sz w:val="24"/>
          <w:szCs w:val="24"/>
        </w:rPr>
        <w:t>d</w:t>
      </w:r>
      <w:r w:rsidR="00C16E9C">
        <w:rPr>
          <w:rFonts w:ascii="Times New Roman" w:hAnsi="Times New Roman"/>
          <w:sz w:val="24"/>
          <w:szCs w:val="24"/>
        </w:rPr>
        <w:t xml:space="preserve"> the total overshoot abundance of wild steelhead at Priest Rapids Dam based on the total number of known overshoots</w:t>
      </w:r>
      <w:r w:rsidR="00CB7B58">
        <w:rPr>
          <w:rFonts w:ascii="Times New Roman" w:hAnsi="Times New Roman"/>
          <w:sz w:val="24"/>
          <w:szCs w:val="24"/>
        </w:rPr>
        <w:t>;</w:t>
      </w:r>
    </w:p>
    <w:p w14:paraId="0CC93C14" w14:textId="77777777" w:rsidR="00CB7B58" w:rsidRDefault="00CB7B58" w:rsidP="00CB7B58">
      <w:pPr>
        <w:spacing w:after="0" w:line="480" w:lineRule="auto"/>
        <w:jc w:val="center"/>
        <w:rPr>
          <w:rFonts w:ascii="Times New Roman" w:hAnsi="Times New Roman"/>
          <w:sz w:val="24"/>
          <w:szCs w:val="24"/>
        </w:rPr>
      </w:pPr>
      <w:r>
        <w:rPr>
          <w:rFonts w:ascii="Times New Roman" w:hAnsi="Times New Roman"/>
          <w:sz w:val="24"/>
          <w:szCs w:val="24"/>
        </w:rPr>
        <w:t>Overshoot abundance = 44.651</w:t>
      </w:r>
      <w:r w:rsidRPr="00CB7B58">
        <w:rPr>
          <w:rFonts w:ascii="Times New Roman" w:hAnsi="Times New Roman"/>
          <w:i/>
          <w:sz w:val="24"/>
          <w:szCs w:val="24"/>
        </w:rPr>
        <w:t>x</w:t>
      </w:r>
    </w:p>
    <w:p w14:paraId="1F127F7E" w14:textId="3E44F1C8" w:rsidR="00500BF5" w:rsidRDefault="00CB7B58" w:rsidP="00373BFC">
      <w:pPr>
        <w:spacing w:after="0" w:line="480" w:lineRule="auto"/>
        <w:rPr>
          <w:rFonts w:ascii="Times New Roman" w:hAnsi="Times New Roman"/>
          <w:sz w:val="24"/>
          <w:szCs w:val="24"/>
        </w:rPr>
      </w:pPr>
      <w:r>
        <w:rPr>
          <w:rFonts w:ascii="Times New Roman" w:hAnsi="Times New Roman"/>
          <w:sz w:val="24"/>
          <w:szCs w:val="24"/>
        </w:rPr>
        <w:t xml:space="preserve">where </w:t>
      </w:r>
      <w:r w:rsidRPr="00CB7B58">
        <w:rPr>
          <w:rFonts w:ascii="Times New Roman" w:hAnsi="Times New Roman"/>
          <w:i/>
          <w:sz w:val="24"/>
          <w:szCs w:val="24"/>
        </w:rPr>
        <w:t>x</w:t>
      </w:r>
      <w:r>
        <w:rPr>
          <w:rFonts w:ascii="Times New Roman" w:hAnsi="Times New Roman"/>
          <w:sz w:val="24"/>
          <w:szCs w:val="24"/>
        </w:rPr>
        <w:t xml:space="preserve"> is the number of known overshoot adult steelhead PIT tagged as juveniles </w:t>
      </w:r>
      <w:r w:rsidR="00F926E3">
        <w:rPr>
          <w:rFonts w:ascii="Times New Roman" w:hAnsi="Times New Roman"/>
          <w:sz w:val="24"/>
          <w:szCs w:val="24"/>
        </w:rPr>
        <w:t xml:space="preserve">detected </w:t>
      </w:r>
      <w:r>
        <w:rPr>
          <w:rFonts w:ascii="Times New Roman" w:hAnsi="Times New Roman"/>
          <w:sz w:val="24"/>
          <w:szCs w:val="24"/>
        </w:rPr>
        <w:t>downstream of Priest Rapids Dam (Table 3)</w:t>
      </w:r>
      <w:r w:rsidR="00C16E9C">
        <w:rPr>
          <w:rFonts w:ascii="Times New Roman" w:hAnsi="Times New Roman"/>
          <w:sz w:val="24"/>
          <w:szCs w:val="24"/>
        </w:rPr>
        <w:t xml:space="preserve">. </w:t>
      </w:r>
      <w:r w:rsidR="0049603E" w:rsidRPr="0049603E">
        <w:rPr>
          <w:rFonts w:ascii="Times New Roman" w:hAnsi="Times New Roman"/>
          <w:sz w:val="24"/>
          <w:szCs w:val="24"/>
        </w:rPr>
        <w:t xml:space="preserve"> </w:t>
      </w:r>
      <w:r w:rsidR="0049603E">
        <w:rPr>
          <w:rFonts w:ascii="Times New Roman" w:hAnsi="Times New Roman"/>
          <w:sz w:val="24"/>
          <w:szCs w:val="24"/>
        </w:rPr>
        <w:t xml:space="preserve">We did not estimate an intercept because not only was it not statistically significant (p = 0.50) but a no-intercept model is more realistic biologically. </w:t>
      </w:r>
      <w:r w:rsidR="00B35DD7">
        <w:rPr>
          <w:rFonts w:ascii="Times New Roman" w:hAnsi="Times New Roman"/>
          <w:sz w:val="24"/>
          <w:szCs w:val="24"/>
        </w:rPr>
        <w:t xml:space="preserve">Wild steelhead overshoots comprised an average of 34% (SD = 16%) of the adjusted Priest Rapids Dam count </w:t>
      </w:r>
      <w:r w:rsidR="00536FEA">
        <w:rPr>
          <w:rFonts w:ascii="Times New Roman" w:hAnsi="Times New Roman"/>
          <w:sz w:val="24"/>
          <w:szCs w:val="24"/>
        </w:rPr>
        <w:t xml:space="preserve">and </w:t>
      </w:r>
      <w:r w:rsidR="00B35DD7">
        <w:rPr>
          <w:rFonts w:ascii="Times New Roman" w:hAnsi="Times New Roman"/>
          <w:sz w:val="24"/>
          <w:szCs w:val="24"/>
        </w:rPr>
        <w:t xml:space="preserve">ranged between 14% and 67%. The downstream migration </w:t>
      </w:r>
      <w:r w:rsidR="00B35DD7">
        <w:rPr>
          <w:rFonts w:ascii="Times New Roman" w:hAnsi="Times New Roman"/>
          <w:sz w:val="24"/>
          <w:szCs w:val="24"/>
        </w:rPr>
        <w:lastRenderedPageBreak/>
        <w:t xml:space="preserve">success rate or </w:t>
      </w:r>
      <w:r w:rsidR="00F07621">
        <w:rPr>
          <w:rFonts w:ascii="Times New Roman" w:hAnsi="Times New Roman"/>
          <w:sz w:val="24"/>
          <w:szCs w:val="24"/>
        </w:rPr>
        <w:t>overshoot return rate</w:t>
      </w:r>
      <w:r w:rsidR="00B35DD7">
        <w:rPr>
          <w:rFonts w:ascii="Times New Roman" w:hAnsi="Times New Roman"/>
          <w:sz w:val="24"/>
          <w:szCs w:val="24"/>
        </w:rPr>
        <w:t xml:space="preserve"> of wild steelhead was estimated as the proportion of overshoot steelhead that were estimated as fallbacks (Table 3). </w:t>
      </w:r>
      <w:r w:rsidR="00E14723">
        <w:rPr>
          <w:rFonts w:ascii="Times New Roman" w:hAnsi="Times New Roman"/>
          <w:sz w:val="24"/>
          <w:szCs w:val="24"/>
        </w:rPr>
        <w:t>Conversion rates of wild steelhead were also variable and averaged 66% (SD = 25%), but annual conversion rate</w:t>
      </w:r>
      <w:r w:rsidR="00787199">
        <w:rPr>
          <w:rFonts w:ascii="Times New Roman" w:hAnsi="Times New Roman"/>
          <w:sz w:val="24"/>
          <w:szCs w:val="24"/>
        </w:rPr>
        <w:t>s</w:t>
      </w:r>
      <w:r w:rsidR="00E14723">
        <w:rPr>
          <w:rFonts w:ascii="Times New Roman" w:hAnsi="Times New Roman"/>
          <w:sz w:val="24"/>
          <w:szCs w:val="24"/>
        </w:rPr>
        <w:t xml:space="preserve"> were relatively precise (</w:t>
      </w:r>
      <w:r w:rsidR="00787199">
        <w:rPr>
          <w:rFonts w:ascii="Times New Roman" w:hAnsi="Times New Roman"/>
          <w:sz w:val="24"/>
          <w:szCs w:val="24"/>
        </w:rPr>
        <w:t>m</w:t>
      </w:r>
      <w:r w:rsidR="00E14723">
        <w:rPr>
          <w:rFonts w:ascii="Times New Roman" w:hAnsi="Times New Roman"/>
          <w:sz w:val="24"/>
          <w:szCs w:val="24"/>
        </w:rPr>
        <w:t xml:space="preserve">ean coefficient of variation [CV] = 14%; range 11% to 17%).   </w:t>
      </w:r>
      <w:r w:rsidR="00B35DD7">
        <w:rPr>
          <w:rFonts w:ascii="Times New Roman" w:hAnsi="Times New Roman"/>
          <w:sz w:val="24"/>
          <w:szCs w:val="24"/>
        </w:rPr>
        <w:t xml:space="preserve"> </w:t>
      </w:r>
    </w:p>
    <w:p w14:paraId="23B1CF67" w14:textId="49BE4169" w:rsidR="005F5E8B" w:rsidRDefault="00500BF5" w:rsidP="00F926E3">
      <w:pPr>
        <w:spacing w:after="0" w:line="480" w:lineRule="auto"/>
        <w:ind w:firstLine="360"/>
        <w:rPr>
          <w:rFonts w:ascii="Times New Roman" w:hAnsi="Times New Roman"/>
          <w:sz w:val="24"/>
          <w:szCs w:val="24"/>
        </w:rPr>
      </w:pPr>
      <w:commentRangeStart w:id="5"/>
      <w:r>
        <w:rPr>
          <w:rFonts w:ascii="Times New Roman" w:hAnsi="Times New Roman"/>
          <w:sz w:val="24"/>
          <w:szCs w:val="24"/>
        </w:rPr>
        <w:t xml:space="preserve">The </w:t>
      </w:r>
      <w:r w:rsidR="00DB40E3">
        <w:rPr>
          <w:rFonts w:ascii="Times New Roman" w:hAnsi="Times New Roman"/>
          <w:sz w:val="24"/>
          <w:szCs w:val="24"/>
        </w:rPr>
        <w:t>plura</w:t>
      </w:r>
      <w:r w:rsidR="009945D9">
        <w:rPr>
          <w:rFonts w:ascii="Times New Roman" w:hAnsi="Times New Roman"/>
          <w:sz w:val="24"/>
          <w:szCs w:val="24"/>
        </w:rPr>
        <w:t>lity</w:t>
      </w:r>
      <w:r w:rsidR="00DB40E3">
        <w:rPr>
          <w:rFonts w:ascii="Times New Roman" w:hAnsi="Times New Roman"/>
          <w:sz w:val="24"/>
          <w:szCs w:val="24"/>
        </w:rPr>
        <w:t xml:space="preserve"> </w:t>
      </w:r>
      <w:r>
        <w:rPr>
          <w:rFonts w:ascii="Times New Roman" w:hAnsi="Times New Roman"/>
          <w:sz w:val="24"/>
          <w:szCs w:val="24"/>
        </w:rPr>
        <w:t>of known wild steelhead overshoots (46%) were last detected at Priest Rapids Dam</w:t>
      </w:r>
      <w:r w:rsidR="00DC47E4">
        <w:rPr>
          <w:rFonts w:ascii="Times New Roman" w:hAnsi="Times New Roman"/>
          <w:sz w:val="24"/>
          <w:szCs w:val="24"/>
        </w:rPr>
        <w:t xml:space="preserve"> (Figure 2)</w:t>
      </w:r>
      <w:r>
        <w:rPr>
          <w:rFonts w:ascii="Times New Roman" w:hAnsi="Times New Roman"/>
          <w:sz w:val="24"/>
          <w:szCs w:val="24"/>
        </w:rPr>
        <w:t>. However, it is likely that some of these fish migrated upstream of Wanapum Dam</w:t>
      </w:r>
      <w:r w:rsidR="00B0052C">
        <w:rPr>
          <w:rFonts w:ascii="Times New Roman" w:hAnsi="Times New Roman"/>
          <w:sz w:val="24"/>
          <w:szCs w:val="24"/>
        </w:rPr>
        <w:t>,</w:t>
      </w:r>
      <w:r>
        <w:rPr>
          <w:rFonts w:ascii="Times New Roman" w:hAnsi="Times New Roman"/>
          <w:sz w:val="24"/>
          <w:szCs w:val="24"/>
        </w:rPr>
        <w:t xml:space="preserve"> but </w:t>
      </w:r>
      <w:r w:rsidR="006718FA">
        <w:rPr>
          <w:rFonts w:ascii="Times New Roman" w:hAnsi="Times New Roman"/>
          <w:sz w:val="24"/>
          <w:szCs w:val="24"/>
        </w:rPr>
        <w:t xml:space="preserve">there are no </w:t>
      </w:r>
      <w:r>
        <w:rPr>
          <w:rFonts w:ascii="Times New Roman" w:hAnsi="Times New Roman"/>
          <w:sz w:val="24"/>
          <w:szCs w:val="24"/>
        </w:rPr>
        <w:t>PIT tag detectors in the adult ladders</w:t>
      </w:r>
      <w:r w:rsidR="006718FA">
        <w:rPr>
          <w:rFonts w:ascii="Times New Roman" w:hAnsi="Times New Roman"/>
          <w:sz w:val="24"/>
          <w:szCs w:val="24"/>
        </w:rPr>
        <w:t xml:space="preserve">.  Conversely, </w:t>
      </w:r>
      <w:r w:rsidR="009222F7">
        <w:rPr>
          <w:rFonts w:ascii="Times New Roman" w:hAnsi="Times New Roman"/>
          <w:sz w:val="24"/>
          <w:szCs w:val="24"/>
        </w:rPr>
        <w:t>most</w:t>
      </w:r>
      <w:r w:rsidR="006718FA">
        <w:rPr>
          <w:rFonts w:ascii="Times New Roman" w:hAnsi="Times New Roman"/>
          <w:sz w:val="24"/>
          <w:szCs w:val="24"/>
        </w:rPr>
        <w:t xml:space="preserve"> unsuccessful oversho</w:t>
      </w:r>
      <w:r w:rsidR="00DC47E4">
        <w:rPr>
          <w:rFonts w:ascii="Times New Roman" w:hAnsi="Times New Roman"/>
          <w:sz w:val="24"/>
          <w:szCs w:val="24"/>
        </w:rPr>
        <w:t>o</w:t>
      </w:r>
      <w:r w:rsidR="006718FA">
        <w:rPr>
          <w:rFonts w:ascii="Times New Roman" w:hAnsi="Times New Roman"/>
          <w:sz w:val="24"/>
          <w:szCs w:val="24"/>
        </w:rPr>
        <w:t>t steelhead were last detected at Wells Dam</w:t>
      </w:r>
      <w:r w:rsidR="00DC47E4">
        <w:rPr>
          <w:rFonts w:ascii="Times New Roman" w:hAnsi="Times New Roman"/>
          <w:sz w:val="24"/>
          <w:szCs w:val="24"/>
        </w:rPr>
        <w:t xml:space="preserve"> (15%)</w:t>
      </w:r>
      <w:r w:rsidR="006718FA">
        <w:rPr>
          <w:rFonts w:ascii="Times New Roman" w:hAnsi="Times New Roman"/>
          <w:sz w:val="24"/>
          <w:szCs w:val="24"/>
        </w:rPr>
        <w:t xml:space="preserve">. </w:t>
      </w:r>
      <w:commentRangeEnd w:id="5"/>
      <w:r w:rsidR="00954769">
        <w:rPr>
          <w:rStyle w:val="CommentReference"/>
        </w:rPr>
        <w:commentReference w:id="5"/>
      </w:r>
      <w:commentRangeStart w:id="6"/>
      <w:r w:rsidR="006718FA">
        <w:rPr>
          <w:rFonts w:ascii="Times New Roman" w:hAnsi="Times New Roman"/>
          <w:sz w:val="24"/>
          <w:szCs w:val="24"/>
        </w:rPr>
        <w:t>Overall, the proportion of known overshoot steelhead that were detected downstream of Priest Rapids Dam (69%) was similar to the estimat</w:t>
      </w:r>
      <w:r w:rsidR="005F5E8B">
        <w:rPr>
          <w:rFonts w:ascii="Times New Roman" w:hAnsi="Times New Roman"/>
          <w:sz w:val="24"/>
          <w:szCs w:val="24"/>
        </w:rPr>
        <w:t>ed mean conversions rate (66%)</w:t>
      </w:r>
      <w:r w:rsidR="00F405F9">
        <w:rPr>
          <w:rFonts w:ascii="Times New Roman" w:hAnsi="Times New Roman"/>
          <w:sz w:val="24"/>
          <w:szCs w:val="24"/>
        </w:rPr>
        <w:t>.</w:t>
      </w:r>
      <w:r w:rsidR="006D051B">
        <w:rPr>
          <w:rFonts w:ascii="Times New Roman" w:hAnsi="Times New Roman"/>
          <w:sz w:val="24"/>
          <w:szCs w:val="24"/>
        </w:rPr>
        <w:t xml:space="preserve"> </w:t>
      </w:r>
      <w:r w:rsidR="005F5E8B">
        <w:rPr>
          <w:rFonts w:ascii="Times New Roman" w:hAnsi="Times New Roman"/>
          <w:sz w:val="24"/>
          <w:szCs w:val="24"/>
        </w:rPr>
        <w:t xml:space="preserve">A proportion of known overshoot steelhead were last detected in tributaries (16%), primarily upstream of Wells Dam (80%), were typically observed in a tributary upstream of the last dam in which they were detected (93%).  A majority </w:t>
      </w:r>
      <w:r w:rsidR="00787199">
        <w:rPr>
          <w:rFonts w:ascii="Times New Roman" w:hAnsi="Times New Roman"/>
          <w:sz w:val="24"/>
          <w:szCs w:val="24"/>
        </w:rPr>
        <w:t>o</w:t>
      </w:r>
      <w:r w:rsidR="005F5E8B">
        <w:rPr>
          <w:rFonts w:ascii="Times New Roman" w:hAnsi="Times New Roman"/>
          <w:sz w:val="24"/>
          <w:szCs w:val="24"/>
        </w:rPr>
        <w:t xml:space="preserve">f wild steelhead overshoots entered tributaries after January 1 (73%) presumably as part of their spawning migration. A similar trend was observed for overshoot hatchery steelhead where only 14% were in observed in tributaries.  Of those, 95% were in a tributary upstream of the last dam in which they were detected and 64% were detected in the spring. Although tributary observations were not adjusted for detection probabilities and should be considered minimum estimates, it is worth noting that 100% of the wild steelhead and 79% of the hatchery steelhead detected in the spring were last detected in known spawning areas.  </w:t>
      </w:r>
      <w:commentRangeEnd w:id="6"/>
      <w:r w:rsidR="00274F81">
        <w:rPr>
          <w:rStyle w:val="CommentReference"/>
        </w:rPr>
        <w:commentReference w:id="6"/>
      </w:r>
    </w:p>
    <w:p w14:paraId="776E78F5" w14:textId="1469BD47" w:rsidR="00D75CFA" w:rsidRDefault="00DE3857" w:rsidP="00BE50A0">
      <w:pPr>
        <w:spacing w:after="0" w:line="480" w:lineRule="auto"/>
        <w:ind w:firstLine="360"/>
        <w:rPr>
          <w:rFonts w:ascii="Times New Roman" w:hAnsi="Times New Roman"/>
          <w:sz w:val="24"/>
          <w:szCs w:val="24"/>
        </w:rPr>
      </w:pPr>
      <w:commentRangeStart w:id="7"/>
      <w:r>
        <w:rPr>
          <w:rFonts w:ascii="Times New Roman" w:hAnsi="Times New Roman"/>
          <w:sz w:val="24"/>
          <w:szCs w:val="24"/>
        </w:rPr>
        <w:t xml:space="preserve">Individual project </w:t>
      </w:r>
      <w:r w:rsidR="00A84673">
        <w:rPr>
          <w:rFonts w:ascii="Times New Roman" w:hAnsi="Times New Roman"/>
          <w:sz w:val="24"/>
          <w:szCs w:val="24"/>
        </w:rPr>
        <w:t xml:space="preserve">conversion rates for the Priest Rapids and </w:t>
      </w:r>
      <w:r>
        <w:rPr>
          <w:rFonts w:ascii="Times New Roman" w:hAnsi="Times New Roman"/>
          <w:sz w:val="24"/>
          <w:szCs w:val="24"/>
        </w:rPr>
        <w:t>Wanapum Project</w:t>
      </w:r>
      <w:r w:rsidR="00A84673">
        <w:rPr>
          <w:rFonts w:ascii="Times New Roman" w:hAnsi="Times New Roman"/>
          <w:sz w:val="24"/>
          <w:szCs w:val="24"/>
        </w:rPr>
        <w:t>s</w:t>
      </w:r>
      <w:r>
        <w:rPr>
          <w:rFonts w:ascii="Times New Roman" w:hAnsi="Times New Roman"/>
          <w:sz w:val="24"/>
          <w:szCs w:val="24"/>
        </w:rPr>
        <w:t xml:space="preserve"> </w:t>
      </w:r>
      <w:r w:rsidR="005F5E8B">
        <w:rPr>
          <w:rFonts w:ascii="Times New Roman" w:hAnsi="Times New Roman"/>
          <w:sz w:val="24"/>
          <w:szCs w:val="24"/>
        </w:rPr>
        <w:t xml:space="preserve">(i.e., the </w:t>
      </w:r>
      <w:r>
        <w:rPr>
          <w:rFonts w:ascii="Times New Roman" w:hAnsi="Times New Roman"/>
          <w:sz w:val="24"/>
          <w:szCs w:val="24"/>
        </w:rPr>
        <w:t>square root</w:t>
      </w:r>
      <w:r w:rsidR="00A84673">
        <w:rPr>
          <w:rFonts w:ascii="Times New Roman" w:hAnsi="Times New Roman"/>
          <w:sz w:val="24"/>
          <w:szCs w:val="24"/>
        </w:rPr>
        <w:t xml:space="preserve"> of the Priest/Wan</w:t>
      </w:r>
      <w:r w:rsidR="005F5E8B">
        <w:rPr>
          <w:rFonts w:ascii="Times New Roman" w:hAnsi="Times New Roman"/>
          <w:sz w:val="24"/>
          <w:szCs w:val="24"/>
        </w:rPr>
        <w:t>a</w:t>
      </w:r>
      <w:r w:rsidR="00A84673">
        <w:rPr>
          <w:rFonts w:ascii="Times New Roman" w:hAnsi="Times New Roman"/>
          <w:sz w:val="24"/>
          <w:szCs w:val="24"/>
        </w:rPr>
        <w:t>pum conversion rate</w:t>
      </w:r>
      <w:r>
        <w:rPr>
          <w:rFonts w:ascii="Times New Roman" w:hAnsi="Times New Roman"/>
          <w:sz w:val="24"/>
          <w:szCs w:val="24"/>
        </w:rPr>
        <w:t xml:space="preserve"> </w:t>
      </w:r>
      <w:r w:rsidR="00D75CFA">
        <w:rPr>
          <w:rFonts w:ascii="Times New Roman" w:hAnsi="Times New Roman"/>
          <w:sz w:val="24"/>
          <w:szCs w:val="24"/>
        </w:rPr>
        <w:t>0.88</w:t>
      </w:r>
      <w:r w:rsidR="00A84673">
        <w:rPr>
          <w:rFonts w:ascii="Times New Roman" w:hAnsi="Times New Roman"/>
          <w:sz w:val="24"/>
          <w:szCs w:val="24"/>
        </w:rPr>
        <w:t>)</w:t>
      </w:r>
      <w:r w:rsidR="00D75CFA">
        <w:rPr>
          <w:rFonts w:ascii="Times New Roman" w:hAnsi="Times New Roman"/>
          <w:sz w:val="24"/>
          <w:szCs w:val="24"/>
        </w:rPr>
        <w:t xml:space="preserve"> was estimated at 0.94</w:t>
      </w:r>
      <w:r w:rsidR="00A84673">
        <w:rPr>
          <w:rFonts w:ascii="Times New Roman" w:hAnsi="Times New Roman"/>
          <w:sz w:val="24"/>
          <w:szCs w:val="24"/>
        </w:rPr>
        <w:t xml:space="preserve">. </w:t>
      </w:r>
      <w:r w:rsidR="006D051B">
        <w:rPr>
          <w:rFonts w:ascii="Times New Roman" w:hAnsi="Times New Roman"/>
          <w:sz w:val="24"/>
          <w:szCs w:val="24"/>
        </w:rPr>
        <w:t>When fish last observed in</w:t>
      </w:r>
      <w:r w:rsidR="00B85099">
        <w:rPr>
          <w:rFonts w:ascii="Times New Roman" w:hAnsi="Times New Roman"/>
          <w:sz w:val="24"/>
          <w:szCs w:val="24"/>
        </w:rPr>
        <w:t xml:space="preserve"> </w:t>
      </w:r>
      <w:r w:rsidR="006D051B">
        <w:rPr>
          <w:rFonts w:ascii="Times New Roman" w:hAnsi="Times New Roman"/>
          <w:sz w:val="24"/>
          <w:szCs w:val="24"/>
        </w:rPr>
        <w:t xml:space="preserve">a tributary </w:t>
      </w:r>
      <w:r w:rsidR="00B85099">
        <w:rPr>
          <w:rFonts w:ascii="Times New Roman" w:hAnsi="Times New Roman"/>
          <w:sz w:val="24"/>
          <w:szCs w:val="24"/>
        </w:rPr>
        <w:t xml:space="preserve">(N = 15) </w:t>
      </w:r>
      <w:r w:rsidR="006D051B">
        <w:rPr>
          <w:rFonts w:ascii="Times New Roman" w:hAnsi="Times New Roman"/>
          <w:sz w:val="24"/>
          <w:szCs w:val="24"/>
        </w:rPr>
        <w:t>were included</w:t>
      </w:r>
      <w:r w:rsidR="005F5E8B">
        <w:rPr>
          <w:rFonts w:ascii="Times New Roman" w:hAnsi="Times New Roman"/>
          <w:sz w:val="24"/>
          <w:szCs w:val="24"/>
        </w:rPr>
        <w:t>,</w:t>
      </w:r>
      <w:r w:rsidR="00B85099">
        <w:rPr>
          <w:rFonts w:ascii="Times New Roman" w:hAnsi="Times New Roman"/>
          <w:sz w:val="24"/>
          <w:szCs w:val="24"/>
        </w:rPr>
        <w:t xml:space="preserve"> the mean </w:t>
      </w:r>
      <w:r w:rsidR="005F5E8B">
        <w:rPr>
          <w:rFonts w:ascii="Times New Roman" w:hAnsi="Times New Roman"/>
          <w:sz w:val="24"/>
          <w:szCs w:val="24"/>
        </w:rPr>
        <w:t>project conversion rate increased from 78% to 86</w:t>
      </w:r>
      <w:r w:rsidR="00B85099">
        <w:rPr>
          <w:rFonts w:ascii="Times New Roman" w:hAnsi="Times New Roman"/>
          <w:sz w:val="24"/>
          <w:szCs w:val="24"/>
        </w:rPr>
        <w:t>%</w:t>
      </w:r>
      <w:r w:rsidR="005F5E8B">
        <w:rPr>
          <w:rFonts w:ascii="Times New Roman" w:hAnsi="Times New Roman"/>
          <w:sz w:val="24"/>
          <w:szCs w:val="24"/>
        </w:rPr>
        <w:t xml:space="preserve"> (Figure 3</w:t>
      </w:r>
      <w:r w:rsidR="00B85099">
        <w:rPr>
          <w:rFonts w:ascii="Times New Roman" w:hAnsi="Times New Roman"/>
          <w:sz w:val="24"/>
          <w:szCs w:val="24"/>
        </w:rPr>
        <w:t>) and was les</w:t>
      </w:r>
      <w:r w:rsidR="005F5E8B">
        <w:rPr>
          <w:rFonts w:ascii="Times New Roman" w:hAnsi="Times New Roman"/>
          <w:sz w:val="24"/>
          <w:szCs w:val="24"/>
        </w:rPr>
        <w:t>s variable (CV decreased from 27</w:t>
      </w:r>
      <w:r w:rsidR="00B85099">
        <w:rPr>
          <w:rFonts w:ascii="Times New Roman" w:hAnsi="Times New Roman"/>
          <w:sz w:val="24"/>
          <w:szCs w:val="24"/>
        </w:rPr>
        <w:t xml:space="preserve">% to 5%).  </w:t>
      </w:r>
      <w:commentRangeEnd w:id="7"/>
      <w:r w:rsidR="00274F81">
        <w:rPr>
          <w:rStyle w:val="CommentReference"/>
        </w:rPr>
        <w:commentReference w:id="7"/>
      </w:r>
      <w:r w:rsidR="00CC4DED">
        <w:rPr>
          <w:rFonts w:ascii="Times New Roman" w:hAnsi="Times New Roman"/>
          <w:sz w:val="24"/>
          <w:szCs w:val="24"/>
        </w:rPr>
        <w:tab/>
      </w:r>
    </w:p>
    <w:p w14:paraId="64234756" w14:textId="5FB1E1F8" w:rsidR="008C5A7C" w:rsidRDefault="008E23F1" w:rsidP="00F926E3">
      <w:pPr>
        <w:spacing w:after="0" w:line="480" w:lineRule="auto"/>
        <w:ind w:firstLine="360"/>
        <w:rPr>
          <w:rFonts w:ascii="Times New Roman" w:hAnsi="Times New Roman"/>
          <w:sz w:val="24"/>
          <w:szCs w:val="24"/>
        </w:rPr>
      </w:pPr>
      <w:commentRangeStart w:id="8"/>
      <w:r>
        <w:rPr>
          <w:rFonts w:ascii="Times New Roman" w:hAnsi="Times New Roman"/>
          <w:sz w:val="24"/>
          <w:szCs w:val="24"/>
        </w:rPr>
        <w:lastRenderedPageBreak/>
        <w:t xml:space="preserve">The relative prevalence of the overshoot behavior and influence of migration timing into their natal tributary was examined using Yakima River steelhead.  </w:t>
      </w:r>
      <w:commentRangeEnd w:id="8"/>
      <w:r w:rsidR="00E165C6">
        <w:rPr>
          <w:rStyle w:val="CommentReference"/>
        </w:rPr>
        <w:commentReference w:id="8"/>
      </w:r>
      <w:r>
        <w:rPr>
          <w:rFonts w:ascii="Times New Roman" w:hAnsi="Times New Roman"/>
          <w:sz w:val="24"/>
          <w:szCs w:val="24"/>
        </w:rPr>
        <w:t>Between 2010 and 2017, 327 wild steelhead tagged as juveniles were dete</w:t>
      </w:r>
      <w:r w:rsidR="00C90CA3">
        <w:rPr>
          <w:rFonts w:ascii="Times New Roman" w:hAnsi="Times New Roman"/>
          <w:sz w:val="24"/>
          <w:szCs w:val="24"/>
        </w:rPr>
        <w:t>cted at McNary Dam. Of those, 13</w:t>
      </w:r>
      <w:r>
        <w:rPr>
          <w:rFonts w:ascii="Times New Roman" w:hAnsi="Times New Roman"/>
          <w:sz w:val="24"/>
          <w:szCs w:val="24"/>
        </w:rPr>
        <w:t xml:space="preserve">% were </w:t>
      </w:r>
      <w:r w:rsidR="00C90CA3">
        <w:rPr>
          <w:rFonts w:ascii="Times New Roman" w:hAnsi="Times New Roman"/>
          <w:sz w:val="24"/>
          <w:szCs w:val="24"/>
        </w:rPr>
        <w:t>detected at Priest Rapids Dam and 3</w:t>
      </w:r>
      <w:r>
        <w:rPr>
          <w:rFonts w:ascii="Times New Roman" w:hAnsi="Times New Roman"/>
          <w:sz w:val="24"/>
          <w:szCs w:val="24"/>
        </w:rPr>
        <w:t>% at Ice Harbor Dam</w:t>
      </w:r>
      <w:r w:rsidR="00C90CA3">
        <w:rPr>
          <w:rFonts w:ascii="Times New Roman" w:hAnsi="Times New Roman"/>
          <w:sz w:val="24"/>
          <w:szCs w:val="24"/>
        </w:rPr>
        <w:t xml:space="preserve"> </w:t>
      </w:r>
      <w:commentRangeStart w:id="9"/>
      <w:r w:rsidR="00A67760">
        <w:rPr>
          <w:rFonts w:ascii="Times New Roman" w:hAnsi="Times New Roman"/>
          <w:sz w:val="24"/>
          <w:szCs w:val="24"/>
        </w:rPr>
        <w:t>consistent with that reported by Richins and Skalski (2018).</w:t>
      </w:r>
      <w:commentRangeEnd w:id="9"/>
      <w:r w:rsidR="00615144">
        <w:rPr>
          <w:rStyle w:val="CommentReference"/>
        </w:rPr>
        <w:commentReference w:id="9"/>
      </w:r>
      <w:r w:rsidR="00A67760">
        <w:rPr>
          <w:rFonts w:ascii="Times New Roman" w:hAnsi="Times New Roman"/>
          <w:sz w:val="24"/>
          <w:szCs w:val="24"/>
        </w:rPr>
        <w:t xml:space="preserve"> </w:t>
      </w:r>
      <w:r w:rsidR="00C90CA3">
        <w:rPr>
          <w:rFonts w:ascii="Times New Roman" w:hAnsi="Times New Roman"/>
          <w:sz w:val="24"/>
          <w:szCs w:val="24"/>
        </w:rPr>
        <w:t xml:space="preserve">Of those, a small percentage (2%) were detected at both Priest Rapids and Ice Harbor dams. </w:t>
      </w:r>
      <w:r w:rsidR="00F25E5F">
        <w:rPr>
          <w:rFonts w:ascii="Times New Roman" w:hAnsi="Times New Roman"/>
          <w:sz w:val="24"/>
          <w:szCs w:val="24"/>
        </w:rPr>
        <w:t>Yakima steelhead that were not detected at a</w:t>
      </w:r>
      <w:r w:rsidR="00787199">
        <w:rPr>
          <w:rFonts w:ascii="Times New Roman" w:hAnsi="Times New Roman"/>
          <w:sz w:val="24"/>
          <w:szCs w:val="24"/>
        </w:rPr>
        <w:t xml:space="preserve">n Upper </w:t>
      </w:r>
      <w:r w:rsidR="00F25E5F">
        <w:rPr>
          <w:rFonts w:ascii="Times New Roman" w:hAnsi="Times New Roman"/>
          <w:sz w:val="24"/>
          <w:szCs w:val="24"/>
        </w:rPr>
        <w:t xml:space="preserve">Columbia or Snake River dam upstream of McNary Dam had the greatest proportion detected at Prosser Dam (95%).  Overshoot steelhead at Priest Rapids Dam and Ice Harbor Dam </w:t>
      </w:r>
      <w:r w:rsidR="00380FB5">
        <w:rPr>
          <w:rFonts w:ascii="Times New Roman" w:hAnsi="Times New Roman"/>
          <w:sz w:val="24"/>
          <w:szCs w:val="24"/>
        </w:rPr>
        <w:t xml:space="preserve">had </w:t>
      </w:r>
      <w:r w:rsidR="00D2793F">
        <w:rPr>
          <w:rFonts w:ascii="Times New Roman" w:hAnsi="Times New Roman"/>
          <w:sz w:val="24"/>
          <w:szCs w:val="24"/>
        </w:rPr>
        <w:t xml:space="preserve">conversion </w:t>
      </w:r>
      <w:r w:rsidR="00F25E5F">
        <w:rPr>
          <w:rFonts w:ascii="Times New Roman" w:hAnsi="Times New Roman"/>
          <w:sz w:val="24"/>
          <w:szCs w:val="24"/>
        </w:rPr>
        <w:t xml:space="preserve">success rates of 78% and 60%, respectively. </w:t>
      </w:r>
      <w:r w:rsidR="00A67760">
        <w:rPr>
          <w:rFonts w:ascii="Times New Roman" w:hAnsi="Times New Roman"/>
          <w:sz w:val="24"/>
          <w:szCs w:val="24"/>
        </w:rPr>
        <w:t>Based on detections of steelhead PIT tagged at Priest Rapids</w:t>
      </w:r>
      <w:r w:rsidR="008E34A3">
        <w:rPr>
          <w:rFonts w:ascii="Times New Roman" w:hAnsi="Times New Roman"/>
          <w:sz w:val="24"/>
          <w:szCs w:val="24"/>
        </w:rPr>
        <w:t xml:space="preserve"> Dam at</w:t>
      </w:r>
      <w:r w:rsidR="00A67760">
        <w:rPr>
          <w:rFonts w:ascii="Times New Roman" w:hAnsi="Times New Roman"/>
          <w:sz w:val="24"/>
          <w:szCs w:val="24"/>
        </w:rPr>
        <w:t xml:space="preserve"> Prosser Dam, overshoot steelhead migrated into the Yakima River between late fall and spring </w:t>
      </w:r>
      <w:commentRangeStart w:id="10"/>
      <w:r w:rsidR="00A67760">
        <w:rPr>
          <w:rFonts w:ascii="Times New Roman" w:hAnsi="Times New Roman"/>
          <w:sz w:val="24"/>
          <w:szCs w:val="24"/>
        </w:rPr>
        <w:t xml:space="preserve">also consistent with that reported by Richins and Skalski (2018). </w:t>
      </w:r>
      <w:commentRangeEnd w:id="10"/>
      <w:r w:rsidR="00615144">
        <w:rPr>
          <w:rStyle w:val="CommentReference"/>
        </w:rPr>
        <w:commentReference w:id="10"/>
      </w:r>
      <w:r w:rsidR="00A67760">
        <w:rPr>
          <w:rFonts w:ascii="Times New Roman" w:hAnsi="Times New Roman"/>
          <w:sz w:val="24"/>
          <w:szCs w:val="24"/>
        </w:rPr>
        <w:t>However, based on the estimate</w:t>
      </w:r>
      <w:r w:rsidR="008E34A3">
        <w:rPr>
          <w:rFonts w:ascii="Times New Roman" w:hAnsi="Times New Roman"/>
          <w:sz w:val="24"/>
          <w:szCs w:val="24"/>
        </w:rPr>
        <w:t>d</w:t>
      </w:r>
      <w:r w:rsidR="00A67760">
        <w:rPr>
          <w:rFonts w:ascii="Times New Roman" w:hAnsi="Times New Roman"/>
          <w:sz w:val="24"/>
          <w:szCs w:val="24"/>
        </w:rPr>
        <w:t xml:space="preserve"> number of overshoot steelhead significant differences in migration timing </w:t>
      </w:r>
      <w:r w:rsidR="005E0206">
        <w:rPr>
          <w:rFonts w:ascii="Times New Roman" w:hAnsi="Times New Roman"/>
          <w:sz w:val="24"/>
          <w:szCs w:val="24"/>
        </w:rPr>
        <w:t xml:space="preserve">were found </w:t>
      </w:r>
      <w:r w:rsidR="00A67760">
        <w:rPr>
          <w:rFonts w:ascii="Times New Roman" w:hAnsi="Times New Roman"/>
          <w:sz w:val="24"/>
          <w:szCs w:val="24"/>
        </w:rPr>
        <w:t>when compared</w:t>
      </w:r>
      <w:r w:rsidR="005E0206">
        <w:rPr>
          <w:rFonts w:ascii="Times New Roman" w:hAnsi="Times New Roman"/>
          <w:sz w:val="24"/>
          <w:szCs w:val="24"/>
        </w:rPr>
        <w:t xml:space="preserve"> to fish that did not overshoot </w:t>
      </w:r>
      <w:r w:rsidR="00A67760">
        <w:rPr>
          <w:rFonts w:ascii="Times New Roman" w:hAnsi="Times New Roman"/>
          <w:sz w:val="24"/>
          <w:szCs w:val="24"/>
        </w:rPr>
        <w:t xml:space="preserve">(KS test; </w:t>
      </w:r>
      <w:r w:rsidR="00A67760" w:rsidRPr="00F25E5F">
        <w:rPr>
          <w:rFonts w:ascii="Times New Roman" w:hAnsi="Times New Roman"/>
          <w:i/>
          <w:sz w:val="24"/>
          <w:szCs w:val="24"/>
        </w:rPr>
        <w:t>P</w:t>
      </w:r>
      <w:r w:rsidR="00A67760">
        <w:rPr>
          <w:rFonts w:ascii="Times New Roman" w:hAnsi="Times New Roman"/>
          <w:sz w:val="24"/>
          <w:szCs w:val="24"/>
        </w:rPr>
        <w:t xml:space="preserve"> &lt; 0.001; Figure 4).  </w:t>
      </w:r>
      <w:r w:rsidR="008E34A3">
        <w:rPr>
          <w:rFonts w:ascii="Times New Roman" w:hAnsi="Times New Roman"/>
          <w:sz w:val="24"/>
          <w:szCs w:val="24"/>
        </w:rPr>
        <w:t xml:space="preserve">While both groups of steelhead initiated their upstream migration once the Yakima River water temperatures were similar to the Columbia River, 50% of overshoot steelhead entered the Yakima Basin prior to January 1 compared to 75% of non-overshoot steelhead.    </w:t>
      </w:r>
      <w:r w:rsidR="00A67760">
        <w:rPr>
          <w:rFonts w:ascii="Times New Roman" w:hAnsi="Times New Roman"/>
          <w:sz w:val="24"/>
          <w:szCs w:val="24"/>
        </w:rPr>
        <w:t xml:space="preserve">  </w:t>
      </w:r>
    </w:p>
    <w:p w14:paraId="3874A3A8" w14:textId="77777777" w:rsidR="00F926E3" w:rsidRDefault="00F926E3" w:rsidP="00F926E3">
      <w:pPr>
        <w:spacing w:after="0" w:line="480" w:lineRule="auto"/>
        <w:rPr>
          <w:rFonts w:ascii="Times New Roman" w:hAnsi="Times New Roman"/>
          <w:b/>
          <w:sz w:val="24"/>
          <w:szCs w:val="24"/>
        </w:rPr>
      </w:pPr>
    </w:p>
    <w:p w14:paraId="6DB72FB5" w14:textId="77777777" w:rsidR="008C5A7C" w:rsidRPr="00EE7C66" w:rsidRDefault="00F926E3" w:rsidP="00F926E3">
      <w:pPr>
        <w:spacing w:after="0" w:line="480" w:lineRule="auto"/>
        <w:rPr>
          <w:rFonts w:ascii="Times New Roman" w:hAnsi="Times New Roman"/>
          <w:b/>
          <w:sz w:val="24"/>
          <w:szCs w:val="24"/>
        </w:rPr>
      </w:pPr>
      <w:r>
        <w:rPr>
          <w:rFonts w:ascii="Times New Roman" w:hAnsi="Times New Roman"/>
          <w:b/>
          <w:sz w:val="24"/>
          <w:szCs w:val="24"/>
        </w:rPr>
        <w:t>DISCUSSION</w:t>
      </w:r>
    </w:p>
    <w:p w14:paraId="27AE1E21" w14:textId="187329D0" w:rsidR="00B40EF7" w:rsidRDefault="00FD7987"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The estimated annual mean (SD) number of wild and hatchery steelhead that fell back over Priest Rapids Dam during the study period was 916 (620) and 1,496 (678), respectively. </w:t>
      </w:r>
      <w:r w:rsidR="00E03D63">
        <w:rPr>
          <w:rFonts w:ascii="Times New Roman" w:hAnsi="Times New Roman"/>
          <w:sz w:val="24"/>
          <w:szCs w:val="24"/>
        </w:rPr>
        <w:t xml:space="preserve">Of steelhead </w:t>
      </w:r>
      <w:r w:rsidR="00E6781C">
        <w:rPr>
          <w:rFonts w:ascii="Times New Roman" w:hAnsi="Times New Roman"/>
          <w:sz w:val="24"/>
          <w:szCs w:val="24"/>
        </w:rPr>
        <w:t>passing Priest R</w:t>
      </w:r>
      <w:r w:rsidR="00E03D63">
        <w:rPr>
          <w:rFonts w:ascii="Times New Roman" w:hAnsi="Times New Roman"/>
          <w:sz w:val="24"/>
          <w:szCs w:val="24"/>
        </w:rPr>
        <w:t>apids Dam, the mean proportion (CV) of fallbacks was 0.1979 (28%) and 0.1485 (32%)</w:t>
      </w:r>
      <w:r>
        <w:rPr>
          <w:rFonts w:ascii="Times New Roman" w:hAnsi="Times New Roman"/>
          <w:sz w:val="24"/>
          <w:szCs w:val="24"/>
        </w:rPr>
        <w:t xml:space="preserve"> </w:t>
      </w:r>
      <w:r w:rsidR="00E03D63">
        <w:rPr>
          <w:rFonts w:ascii="Times New Roman" w:hAnsi="Times New Roman"/>
          <w:sz w:val="24"/>
          <w:szCs w:val="24"/>
        </w:rPr>
        <w:t xml:space="preserve">for wild and hatchery steelhead, respectively.  An adult steelhead radio telemetry study conducted in 2015 and 2016 reported similar levels of fallback (Fuchs et al. </w:t>
      </w:r>
      <w:r w:rsidR="00E03D63">
        <w:rPr>
          <w:rFonts w:ascii="Times New Roman" w:hAnsi="Times New Roman"/>
          <w:sz w:val="24"/>
          <w:szCs w:val="24"/>
        </w:rPr>
        <w:lastRenderedPageBreak/>
        <w:t>20</w:t>
      </w:r>
      <w:r w:rsidR="00787199">
        <w:rPr>
          <w:rFonts w:ascii="Times New Roman" w:hAnsi="Times New Roman"/>
          <w:sz w:val="24"/>
          <w:szCs w:val="24"/>
        </w:rPr>
        <w:t>20</w:t>
      </w:r>
      <w:r w:rsidR="00E03D63">
        <w:rPr>
          <w:rFonts w:ascii="Times New Roman" w:hAnsi="Times New Roman"/>
          <w:sz w:val="24"/>
          <w:szCs w:val="24"/>
        </w:rPr>
        <w:t xml:space="preserve">).  </w:t>
      </w:r>
      <w:r w:rsidR="00E6781C">
        <w:rPr>
          <w:rFonts w:ascii="Times New Roman" w:hAnsi="Times New Roman"/>
          <w:sz w:val="24"/>
          <w:szCs w:val="24"/>
        </w:rPr>
        <w:t xml:space="preserve">In that study, radio tag-based estimates of fallback generally </w:t>
      </w:r>
      <w:r w:rsidR="00F808B6">
        <w:rPr>
          <w:rFonts w:ascii="Times New Roman" w:hAnsi="Times New Roman"/>
          <w:sz w:val="24"/>
          <w:szCs w:val="24"/>
        </w:rPr>
        <w:t xml:space="preserve">estimated higher </w:t>
      </w:r>
      <w:r w:rsidR="00E6781C">
        <w:rPr>
          <w:rFonts w:ascii="Times New Roman" w:hAnsi="Times New Roman"/>
          <w:sz w:val="24"/>
          <w:szCs w:val="24"/>
        </w:rPr>
        <w:t xml:space="preserve">fallback compared to PIT tag-based model </w:t>
      </w:r>
      <w:r w:rsidR="007E59F7">
        <w:rPr>
          <w:rFonts w:ascii="Times New Roman" w:hAnsi="Times New Roman"/>
          <w:sz w:val="24"/>
          <w:szCs w:val="24"/>
        </w:rPr>
        <w:t>estimates but</w:t>
      </w:r>
      <w:r w:rsidR="00787199" w:rsidRPr="00787199">
        <w:rPr>
          <w:rFonts w:ascii="Times New Roman" w:hAnsi="Times New Roman"/>
          <w:sz w:val="24"/>
          <w:szCs w:val="24"/>
        </w:rPr>
        <w:t xml:space="preserve"> had higher uncertainty due to a smaller sample size</w:t>
      </w:r>
      <w:r w:rsidR="00E6781C">
        <w:rPr>
          <w:rFonts w:ascii="Times New Roman" w:hAnsi="Times New Roman"/>
          <w:sz w:val="24"/>
          <w:szCs w:val="24"/>
        </w:rPr>
        <w:t>.</w:t>
      </w:r>
      <w:r w:rsidR="0045630A">
        <w:rPr>
          <w:rFonts w:ascii="Times New Roman" w:hAnsi="Times New Roman"/>
          <w:sz w:val="24"/>
          <w:szCs w:val="24"/>
        </w:rPr>
        <w:t xml:space="preserve"> While these estimates were generated using different tag types, it should be noted that all radio tagged steelhead were also PIT tagged and included in the </w:t>
      </w:r>
      <w:r w:rsidR="000F2C0F">
        <w:rPr>
          <w:rFonts w:ascii="Times New Roman" w:hAnsi="Times New Roman"/>
          <w:sz w:val="24"/>
          <w:szCs w:val="24"/>
        </w:rPr>
        <w:t xml:space="preserve">patch-occupancy </w:t>
      </w:r>
      <w:r w:rsidR="0045630A">
        <w:rPr>
          <w:rFonts w:ascii="Times New Roman" w:hAnsi="Times New Roman"/>
          <w:sz w:val="24"/>
          <w:szCs w:val="24"/>
        </w:rPr>
        <w:t xml:space="preserve">model estimates. </w:t>
      </w:r>
      <w:r>
        <w:rPr>
          <w:rFonts w:ascii="Times New Roman" w:hAnsi="Times New Roman"/>
          <w:sz w:val="24"/>
          <w:szCs w:val="24"/>
        </w:rPr>
        <w:t xml:space="preserve"> </w:t>
      </w:r>
      <w:r w:rsidR="009857CC">
        <w:rPr>
          <w:rFonts w:ascii="Times New Roman" w:hAnsi="Times New Roman"/>
          <w:sz w:val="24"/>
          <w:szCs w:val="24"/>
        </w:rPr>
        <w:t>Mean</w:t>
      </w:r>
      <w:r w:rsidR="003F58CE">
        <w:rPr>
          <w:rFonts w:ascii="Times New Roman" w:hAnsi="Times New Roman"/>
          <w:sz w:val="24"/>
          <w:szCs w:val="24"/>
        </w:rPr>
        <w:t xml:space="preserve"> (SD)</w:t>
      </w:r>
      <w:r w:rsidR="009857CC">
        <w:rPr>
          <w:rFonts w:ascii="Times New Roman" w:hAnsi="Times New Roman"/>
          <w:sz w:val="24"/>
          <w:szCs w:val="24"/>
        </w:rPr>
        <w:t xml:space="preserve"> annual estimates of overshoot wild and hatchery steelhead </w:t>
      </w:r>
      <w:r w:rsidR="003F58CE">
        <w:rPr>
          <w:rFonts w:ascii="Times New Roman" w:hAnsi="Times New Roman"/>
          <w:sz w:val="24"/>
          <w:szCs w:val="24"/>
        </w:rPr>
        <w:t xml:space="preserve">at Priest Rapids Dam were 1,385 (685) and 1,860 (816), respectively. Overshoot wild and hatchery steelhead comprised 34% and 19% of the Priest Rapids Dam count and was more variable (wild CV = 47%; hatchery CV = 39%) than estimates of fall back.  </w:t>
      </w:r>
      <w:r w:rsidR="00E41532">
        <w:rPr>
          <w:rFonts w:ascii="Times New Roman" w:hAnsi="Times New Roman"/>
          <w:sz w:val="24"/>
          <w:szCs w:val="24"/>
        </w:rPr>
        <w:t xml:space="preserve">These data suggest that dam counts may not represent the status and trend of upstream populations and methodologies that use dam counts must account for complex migration patterns (e.g., </w:t>
      </w:r>
      <w:r w:rsidR="00184BC7">
        <w:rPr>
          <w:rFonts w:ascii="Times New Roman" w:hAnsi="Times New Roman"/>
          <w:sz w:val="24"/>
          <w:szCs w:val="24"/>
        </w:rPr>
        <w:t xml:space="preserve">Buchanan and Skalski 2010; </w:t>
      </w:r>
      <w:r w:rsidR="00E41532">
        <w:rPr>
          <w:rFonts w:ascii="Times New Roman" w:hAnsi="Times New Roman"/>
          <w:sz w:val="24"/>
          <w:szCs w:val="24"/>
        </w:rPr>
        <w:t>W</w:t>
      </w:r>
      <w:r w:rsidR="00184BC7">
        <w:rPr>
          <w:rFonts w:ascii="Times New Roman" w:hAnsi="Times New Roman"/>
          <w:sz w:val="24"/>
          <w:szCs w:val="24"/>
        </w:rPr>
        <w:t>aterhouse et al. 20</w:t>
      </w:r>
      <w:r w:rsidR="00787199">
        <w:rPr>
          <w:rFonts w:ascii="Times New Roman" w:hAnsi="Times New Roman"/>
          <w:sz w:val="24"/>
          <w:szCs w:val="24"/>
        </w:rPr>
        <w:t>20</w:t>
      </w:r>
      <w:r w:rsidR="00184BC7">
        <w:rPr>
          <w:rFonts w:ascii="Times New Roman" w:hAnsi="Times New Roman"/>
          <w:sz w:val="24"/>
          <w:szCs w:val="24"/>
        </w:rPr>
        <w:t xml:space="preserve">). </w:t>
      </w:r>
    </w:p>
    <w:p w14:paraId="5DC696B4" w14:textId="1EC28830" w:rsidR="00DD2E65" w:rsidRDefault="00B40EF7" w:rsidP="00F926E3">
      <w:pPr>
        <w:spacing w:after="0" w:line="480" w:lineRule="auto"/>
        <w:ind w:firstLine="360"/>
        <w:rPr>
          <w:rFonts w:ascii="Times New Roman" w:hAnsi="Times New Roman"/>
          <w:sz w:val="24"/>
          <w:szCs w:val="24"/>
        </w:rPr>
      </w:pPr>
      <w:r>
        <w:rPr>
          <w:rFonts w:ascii="Times New Roman" w:hAnsi="Times New Roman"/>
          <w:sz w:val="24"/>
          <w:szCs w:val="24"/>
        </w:rPr>
        <w:t>Estimates of overshoot abundance in this study were based on the relationship between known overshoot fallbacks and fallba</w:t>
      </w:r>
      <w:r w:rsidR="00E917C4">
        <w:rPr>
          <w:rFonts w:ascii="Times New Roman" w:hAnsi="Times New Roman"/>
          <w:sz w:val="24"/>
          <w:szCs w:val="24"/>
        </w:rPr>
        <w:t>ck abundance estimates.  V</w:t>
      </w:r>
      <w:r>
        <w:rPr>
          <w:rFonts w:ascii="Times New Roman" w:hAnsi="Times New Roman"/>
          <w:sz w:val="24"/>
          <w:szCs w:val="24"/>
        </w:rPr>
        <w:t xml:space="preserve">ariability in annual PIT tagging rates of </w:t>
      </w:r>
      <w:r w:rsidR="00E917C4">
        <w:rPr>
          <w:rFonts w:ascii="Times New Roman" w:hAnsi="Times New Roman"/>
          <w:sz w:val="24"/>
          <w:szCs w:val="24"/>
        </w:rPr>
        <w:t xml:space="preserve">juvenile </w:t>
      </w:r>
      <w:r>
        <w:rPr>
          <w:rFonts w:ascii="Times New Roman" w:hAnsi="Times New Roman"/>
          <w:sz w:val="24"/>
          <w:szCs w:val="24"/>
        </w:rPr>
        <w:t>steelhead from any single population or subbasin</w:t>
      </w:r>
      <w:r w:rsidR="00E917C4">
        <w:rPr>
          <w:rFonts w:ascii="Times New Roman" w:hAnsi="Times New Roman"/>
          <w:sz w:val="24"/>
          <w:szCs w:val="24"/>
        </w:rPr>
        <w:t xml:space="preserve"> required pooling of data thereby reducing the sample size used in the regression</w:t>
      </w:r>
      <w:r w:rsidR="00C97C6A">
        <w:rPr>
          <w:rFonts w:ascii="Times New Roman" w:hAnsi="Times New Roman"/>
          <w:sz w:val="24"/>
          <w:szCs w:val="24"/>
        </w:rPr>
        <w:t xml:space="preserve"> model</w:t>
      </w:r>
      <w:r w:rsidR="00E917C4">
        <w:rPr>
          <w:rFonts w:ascii="Times New Roman" w:hAnsi="Times New Roman"/>
          <w:sz w:val="24"/>
          <w:szCs w:val="24"/>
        </w:rPr>
        <w:t xml:space="preserve"> (N = 8). Ideally, similar PIT tagging rates from all potential overshoot populations would increase the sample size and potentially allow for population-specific </w:t>
      </w:r>
      <w:r w:rsidR="00AE2966">
        <w:rPr>
          <w:rFonts w:ascii="Times New Roman" w:hAnsi="Times New Roman"/>
          <w:sz w:val="24"/>
          <w:szCs w:val="24"/>
        </w:rPr>
        <w:t>relationships or</w:t>
      </w:r>
      <w:r w:rsidR="00C97C6A">
        <w:rPr>
          <w:rFonts w:ascii="Times New Roman" w:hAnsi="Times New Roman"/>
          <w:sz w:val="24"/>
          <w:szCs w:val="24"/>
        </w:rPr>
        <w:t xml:space="preserve"> relationships based on a </w:t>
      </w:r>
      <w:r w:rsidR="00BD3ECF">
        <w:rPr>
          <w:rFonts w:ascii="Times New Roman" w:hAnsi="Times New Roman"/>
          <w:sz w:val="24"/>
          <w:szCs w:val="24"/>
        </w:rPr>
        <w:t>similar</w:t>
      </w:r>
      <w:r w:rsidR="00AE2966">
        <w:rPr>
          <w:rFonts w:ascii="Times New Roman" w:hAnsi="Times New Roman"/>
          <w:sz w:val="24"/>
          <w:szCs w:val="24"/>
        </w:rPr>
        <w:t xml:space="preserve"> number of dams required to fallback.  Conversion rates of wild steelhead generated for this study (mean = 66%) were similar to conversion rate based on known overshoots (69%) suggesting that approximately 1 out every 3 overshoot steelhead do not successfully fallback downstream of Priest Rapids Dam.  </w:t>
      </w:r>
      <w:r w:rsidR="00C432F5">
        <w:rPr>
          <w:rFonts w:ascii="Times New Roman" w:hAnsi="Times New Roman"/>
          <w:sz w:val="24"/>
          <w:szCs w:val="24"/>
        </w:rPr>
        <w:t>Of those known overshoot steelhead that did not successfully fallback only 16% (N =15) were last observed in tributaries. While the proportion of fish last observed in tributaries was not adjusted for detection probability, an instream PIT tag detection system</w:t>
      </w:r>
      <w:r w:rsidR="00D310B0">
        <w:rPr>
          <w:rFonts w:ascii="Times New Roman" w:hAnsi="Times New Roman"/>
          <w:sz w:val="24"/>
          <w:szCs w:val="24"/>
        </w:rPr>
        <w:t xml:space="preserve"> </w:t>
      </w:r>
      <w:r w:rsidR="00D310B0">
        <w:rPr>
          <w:rFonts w:ascii="Times New Roman" w:hAnsi="Times New Roman"/>
          <w:sz w:val="24"/>
          <w:szCs w:val="24"/>
        </w:rPr>
        <w:lastRenderedPageBreak/>
        <w:t xml:space="preserve">(IPDS) </w:t>
      </w:r>
      <w:r w:rsidR="00C432F5">
        <w:rPr>
          <w:rFonts w:ascii="Times New Roman" w:hAnsi="Times New Roman"/>
          <w:sz w:val="24"/>
          <w:szCs w:val="24"/>
        </w:rPr>
        <w:t xml:space="preserve"> is installed in every major and minor spawning stream upstream</w:t>
      </w:r>
      <w:r w:rsidR="00D310B0">
        <w:rPr>
          <w:rFonts w:ascii="Times New Roman" w:hAnsi="Times New Roman"/>
          <w:sz w:val="24"/>
          <w:szCs w:val="24"/>
        </w:rPr>
        <w:t xml:space="preserve"> of Rock Island Dam with a mean (SD) detection probability of 0.894 (0.132) with a range from 0.505 to 0.999 (Waterhouse et al. 20</w:t>
      </w:r>
      <w:r w:rsidR="00FF25F7">
        <w:rPr>
          <w:rFonts w:ascii="Times New Roman" w:hAnsi="Times New Roman"/>
          <w:sz w:val="24"/>
          <w:szCs w:val="24"/>
        </w:rPr>
        <w:t>20</w:t>
      </w:r>
      <w:r w:rsidR="00D310B0">
        <w:rPr>
          <w:rFonts w:ascii="Times New Roman" w:hAnsi="Times New Roman"/>
          <w:sz w:val="24"/>
          <w:szCs w:val="24"/>
        </w:rPr>
        <w:t>). While several potential minor spawning areas are not monitored using IPDSs (Fuchs et al. 20</w:t>
      </w:r>
      <w:r w:rsidR="00FF25F7">
        <w:rPr>
          <w:rFonts w:ascii="Times New Roman" w:hAnsi="Times New Roman"/>
          <w:sz w:val="24"/>
          <w:szCs w:val="24"/>
        </w:rPr>
        <w:t>20</w:t>
      </w:r>
      <w:r w:rsidR="00D310B0">
        <w:rPr>
          <w:rFonts w:ascii="Times New Roman" w:hAnsi="Times New Roman"/>
          <w:sz w:val="24"/>
          <w:szCs w:val="24"/>
        </w:rPr>
        <w:t xml:space="preserve">), we assumed the most unsuccessful overshoot steelhead suffered </w:t>
      </w:r>
      <w:r w:rsidR="00AF77F1">
        <w:rPr>
          <w:rFonts w:ascii="Times New Roman" w:hAnsi="Times New Roman"/>
          <w:sz w:val="24"/>
          <w:szCs w:val="24"/>
        </w:rPr>
        <w:t xml:space="preserve">either </w:t>
      </w:r>
      <w:r w:rsidR="00D310B0">
        <w:rPr>
          <w:rFonts w:ascii="Times New Roman" w:hAnsi="Times New Roman"/>
          <w:sz w:val="24"/>
          <w:szCs w:val="24"/>
        </w:rPr>
        <w:t>natural mortality or were killed</w:t>
      </w:r>
      <w:r w:rsidR="00AF77F1">
        <w:rPr>
          <w:rFonts w:ascii="Times New Roman" w:hAnsi="Times New Roman"/>
          <w:sz w:val="24"/>
          <w:szCs w:val="24"/>
        </w:rPr>
        <w:t xml:space="preserve"> during downstream migration from</w:t>
      </w:r>
      <w:r w:rsidR="00D310B0">
        <w:rPr>
          <w:rFonts w:ascii="Times New Roman" w:hAnsi="Times New Roman"/>
          <w:sz w:val="24"/>
          <w:szCs w:val="24"/>
        </w:rPr>
        <w:t xml:space="preserve"> turbine strikes. On August 31, summer </w:t>
      </w:r>
      <w:r w:rsidR="00AF77F1">
        <w:rPr>
          <w:rFonts w:ascii="Times New Roman" w:hAnsi="Times New Roman"/>
          <w:sz w:val="24"/>
          <w:szCs w:val="24"/>
        </w:rPr>
        <w:t>spill</w:t>
      </w:r>
      <w:r w:rsidR="00D310B0">
        <w:rPr>
          <w:rFonts w:ascii="Times New Roman" w:hAnsi="Times New Roman"/>
          <w:sz w:val="24"/>
          <w:szCs w:val="24"/>
        </w:rPr>
        <w:t xml:space="preserve"> programs and juvenile bypasses are shut down for the season</w:t>
      </w:r>
      <w:r w:rsidR="00AF77F1">
        <w:rPr>
          <w:rFonts w:ascii="Times New Roman" w:hAnsi="Times New Roman"/>
          <w:sz w:val="24"/>
          <w:szCs w:val="24"/>
        </w:rPr>
        <w:t xml:space="preserve"> because the juvenile outmigration period has ended. Unfortunately, this coincides </w:t>
      </w:r>
      <w:r w:rsidR="007B06EB">
        <w:rPr>
          <w:rFonts w:ascii="Times New Roman" w:hAnsi="Times New Roman"/>
          <w:sz w:val="24"/>
          <w:szCs w:val="24"/>
        </w:rPr>
        <w:t xml:space="preserve">with the period </w:t>
      </w:r>
      <w:r w:rsidR="00AF77F1">
        <w:rPr>
          <w:rFonts w:ascii="Times New Roman" w:hAnsi="Times New Roman"/>
          <w:sz w:val="24"/>
          <w:szCs w:val="24"/>
        </w:rPr>
        <w:t xml:space="preserve">when overshoot steelhead initiate </w:t>
      </w:r>
      <w:r w:rsidR="007B06EB">
        <w:rPr>
          <w:rFonts w:ascii="Times New Roman" w:hAnsi="Times New Roman"/>
          <w:sz w:val="24"/>
          <w:szCs w:val="24"/>
        </w:rPr>
        <w:t xml:space="preserve">their </w:t>
      </w:r>
      <w:r w:rsidR="00AF77F1">
        <w:rPr>
          <w:rFonts w:ascii="Times New Roman" w:hAnsi="Times New Roman"/>
          <w:sz w:val="24"/>
          <w:szCs w:val="24"/>
        </w:rPr>
        <w:t>downstream migrati</w:t>
      </w:r>
      <w:r w:rsidR="00A7434A">
        <w:rPr>
          <w:rFonts w:ascii="Times New Roman" w:hAnsi="Times New Roman"/>
          <w:sz w:val="24"/>
          <w:szCs w:val="24"/>
        </w:rPr>
        <w:t>on back to their natal streams (Fuchs et al. 20</w:t>
      </w:r>
      <w:r w:rsidR="00FF25F7">
        <w:rPr>
          <w:rFonts w:ascii="Times New Roman" w:hAnsi="Times New Roman"/>
          <w:sz w:val="24"/>
          <w:szCs w:val="24"/>
        </w:rPr>
        <w:t>20</w:t>
      </w:r>
      <w:r w:rsidR="00A7434A">
        <w:rPr>
          <w:rFonts w:ascii="Times New Roman" w:hAnsi="Times New Roman"/>
          <w:sz w:val="24"/>
          <w:szCs w:val="24"/>
        </w:rPr>
        <w:t xml:space="preserve">). </w:t>
      </w:r>
      <w:r w:rsidR="0007258C">
        <w:rPr>
          <w:rFonts w:ascii="Times New Roman" w:hAnsi="Times New Roman"/>
          <w:sz w:val="24"/>
          <w:szCs w:val="24"/>
        </w:rPr>
        <w:t xml:space="preserve">Downstream survival rates of adult salmonids via turbine passage are largely </w:t>
      </w:r>
      <w:r w:rsidR="00FF25F7">
        <w:rPr>
          <w:rFonts w:ascii="Times New Roman" w:hAnsi="Times New Roman"/>
          <w:sz w:val="24"/>
          <w:szCs w:val="24"/>
        </w:rPr>
        <w:t>unknown but</w:t>
      </w:r>
      <w:r w:rsidR="00C97C6A">
        <w:rPr>
          <w:rFonts w:ascii="Times New Roman" w:hAnsi="Times New Roman"/>
          <w:sz w:val="24"/>
          <w:szCs w:val="24"/>
        </w:rPr>
        <w:t xml:space="preserve"> </w:t>
      </w:r>
      <w:r w:rsidR="0007258C">
        <w:rPr>
          <w:rFonts w:ascii="Times New Roman" w:hAnsi="Times New Roman"/>
          <w:sz w:val="24"/>
          <w:szCs w:val="24"/>
        </w:rPr>
        <w:t>decrease as fish length increases (Coutant and Whitney 2000).</w:t>
      </w:r>
      <w:r w:rsidR="00C97C6A">
        <w:rPr>
          <w:rFonts w:ascii="Times New Roman" w:hAnsi="Times New Roman"/>
          <w:sz w:val="24"/>
          <w:szCs w:val="24"/>
        </w:rPr>
        <w:t xml:space="preserve">  </w:t>
      </w:r>
      <w:r w:rsidR="0007258C">
        <w:rPr>
          <w:rFonts w:ascii="Times New Roman" w:hAnsi="Times New Roman"/>
          <w:sz w:val="24"/>
          <w:szCs w:val="24"/>
        </w:rPr>
        <w:t xml:space="preserve">  </w:t>
      </w:r>
    </w:p>
    <w:p w14:paraId="26905281" w14:textId="5D6C5383" w:rsidR="00924543" w:rsidRDefault="00DD2E65" w:rsidP="00F926E3">
      <w:pPr>
        <w:spacing w:after="0" w:line="480" w:lineRule="auto"/>
        <w:ind w:firstLine="360"/>
        <w:rPr>
          <w:rFonts w:ascii="Times New Roman" w:hAnsi="Times New Roman"/>
          <w:sz w:val="24"/>
          <w:szCs w:val="24"/>
        </w:rPr>
      </w:pPr>
      <w:r>
        <w:rPr>
          <w:rFonts w:ascii="Times New Roman" w:hAnsi="Times New Roman"/>
          <w:sz w:val="24"/>
          <w:szCs w:val="24"/>
        </w:rPr>
        <w:t>The spatial patterns of known overshoots (i.e., successful versus unsuccessful) upstream of Priest Rapids Dam suggest the number of dams is an important factor.  The largest proportion of fallbacks were last observed at Priest Rapids Dam (i.e., one or two dams because Wanapum Dam has no PIT detection) and the largest proportion of overshoot steelhead were last observed at Wells Dam (i.e., five dams).</w:t>
      </w:r>
      <w:r w:rsidR="0007258C">
        <w:rPr>
          <w:rFonts w:ascii="Times New Roman" w:hAnsi="Times New Roman"/>
          <w:sz w:val="24"/>
          <w:szCs w:val="24"/>
        </w:rPr>
        <w:t xml:space="preserve">  </w:t>
      </w:r>
      <w:r w:rsidR="00947D37">
        <w:rPr>
          <w:rFonts w:ascii="Times New Roman" w:hAnsi="Times New Roman"/>
          <w:sz w:val="24"/>
          <w:szCs w:val="24"/>
        </w:rPr>
        <w:t xml:space="preserve">Project specific conversion rates generally declined as fish </w:t>
      </w:r>
      <w:r w:rsidR="00C97C6A">
        <w:rPr>
          <w:rFonts w:ascii="Times New Roman" w:hAnsi="Times New Roman"/>
          <w:sz w:val="24"/>
          <w:szCs w:val="24"/>
        </w:rPr>
        <w:t xml:space="preserve">migrated farther upstream.  As </w:t>
      </w:r>
      <w:r w:rsidR="00947D37">
        <w:rPr>
          <w:rFonts w:ascii="Times New Roman" w:hAnsi="Times New Roman"/>
          <w:sz w:val="24"/>
          <w:szCs w:val="24"/>
        </w:rPr>
        <w:t>migration distance</w:t>
      </w:r>
      <w:r w:rsidR="006F3E05">
        <w:rPr>
          <w:rFonts w:ascii="Times New Roman" w:hAnsi="Times New Roman"/>
          <w:sz w:val="24"/>
          <w:szCs w:val="24"/>
        </w:rPr>
        <w:t>, migration duration, and number of migration obstacles (i.e., dams)</w:t>
      </w:r>
      <w:r w:rsidR="00947D37">
        <w:rPr>
          <w:rFonts w:ascii="Times New Roman" w:hAnsi="Times New Roman"/>
          <w:sz w:val="24"/>
          <w:szCs w:val="24"/>
        </w:rPr>
        <w:t xml:space="preserve"> </w:t>
      </w:r>
      <w:r w:rsidR="00C97C6A">
        <w:rPr>
          <w:rFonts w:ascii="Times New Roman" w:hAnsi="Times New Roman"/>
          <w:sz w:val="24"/>
          <w:szCs w:val="24"/>
        </w:rPr>
        <w:t>increased</w:t>
      </w:r>
      <w:r w:rsidR="006F3E05">
        <w:rPr>
          <w:rFonts w:ascii="Times New Roman" w:hAnsi="Times New Roman"/>
          <w:sz w:val="24"/>
          <w:szCs w:val="24"/>
        </w:rPr>
        <w:t xml:space="preserve">, </w:t>
      </w:r>
      <w:r w:rsidR="00C97C6A">
        <w:rPr>
          <w:rFonts w:ascii="Times New Roman" w:hAnsi="Times New Roman"/>
          <w:sz w:val="24"/>
          <w:szCs w:val="24"/>
        </w:rPr>
        <w:t xml:space="preserve">fish condition was </w:t>
      </w:r>
      <w:r w:rsidR="006F3E05">
        <w:rPr>
          <w:rFonts w:ascii="Times New Roman" w:hAnsi="Times New Roman"/>
          <w:sz w:val="24"/>
          <w:szCs w:val="24"/>
        </w:rPr>
        <w:t xml:space="preserve">likely </w:t>
      </w:r>
      <w:r w:rsidR="00C97C6A">
        <w:rPr>
          <w:rFonts w:ascii="Times New Roman" w:hAnsi="Times New Roman"/>
          <w:sz w:val="24"/>
          <w:szCs w:val="24"/>
        </w:rPr>
        <w:t xml:space="preserve">negatively </w:t>
      </w:r>
      <w:r w:rsidR="006F3E05">
        <w:rPr>
          <w:rFonts w:ascii="Times New Roman" w:hAnsi="Times New Roman"/>
          <w:sz w:val="24"/>
          <w:szCs w:val="24"/>
        </w:rPr>
        <w:t xml:space="preserve">affected which </w:t>
      </w:r>
      <w:r w:rsidR="007E0C83">
        <w:rPr>
          <w:rFonts w:ascii="Times New Roman" w:hAnsi="Times New Roman"/>
          <w:sz w:val="24"/>
          <w:szCs w:val="24"/>
        </w:rPr>
        <w:t xml:space="preserve">also likely contributed </w:t>
      </w:r>
      <w:r w:rsidR="006F3E05">
        <w:rPr>
          <w:rFonts w:ascii="Times New Roman" w:hAnsi="Times New Roman"/>
          <w:sz w:val="24"/>
          <w:szCs w:val="24"/>
        </w:rPr>
        <w:t>in</w:t>
      </w:r>
      <w:r w:rsidR="00C97C6A">
        <w:rPr>
          <w:rFonts w:ascii="Times New Roman" w:hAnsi="Times New Roman"/>
          <w:sz w:val="24"/>
          <w:szCs w:val="24"/>
        </w:rPr>
        <w:t xml:space="preserve"> </w:t>
      </w:r>
      <w:r w:rsidR="006F3E05">
        <w:rPr>
          <w:rFonts w:ascii="Times New Roman" w:hAnsi="Times New Roman"/>
          <w:sz w:val="24"/>
          <w:szCs w:val="24"/>
        </w:rPr>
        <w:t>lower rates of migration success (Caudill et al</w:t>
      </w:r>
      <w:r w:rsidR="00947D37">
        <w:rPr>
          <w:rFonts w:ascii="Times New Roman" w:hAnsi="Times New Roman"/>
          <w:sz w:val="24"/>
          <w:szCs w:val="24"/>
        </w:rPr>
        <w:t>.</w:t>
      </w:r>
      <w:r w:rsidR="006F3E05">
        <w:rPr>
          <w:rFonts w:ascii="Times New Roman" w:hAnsi="Times New Roman"/>
          <w:sz w:val="24"/>
          <w:szCs w:val="24"/>
        </w:rPr>
        <w:t xml:space="preserve"> 2007).</w:t>
      </w:r>
      <w:r w:rsidR="003360D5">
        <w:rPr>
          <w:rFonts w:ascii="Times New Roman" w:hAnsi="Times New Roman"/>
          <w:sz w:val="24"/>
          <w:szCs w:val="24"/>
        </w:rPr>
        <w:t xml:space="preserve">  As a result of an extended migration distance and duration, overshoot steelhead that fallback and arrive at their natal stream may have de</w:t>
      </w:r>
      <w:ins w:id="11" w:author="Haukenes, Alf H (DFW)" w:date="2020-04-27T07:27:00Z">
        <w:r w:rsidR="004242E9">
          <w:rPr>
            <w:rFonts w:ascii="Times New Roman" w:hAnsi="Times New Roman"/>
            <w:sz w:val="24"/>
            <w:szCs w:val="24"/>
          </w:rPr>
          <w:t>p</w:t>
        </w:r>
      </w:ins>
      <w:r w:rsidR="003360D5">
        <w:rPr>
          <w:rFonts w:ascii="Times New Roman" w:hAnsi="Times New Roman"/>
          <w:sz w:val="24"/>
          <w:szCs w:val="24"/>
        </w:rPr>
        <w:t>leted energy reserves and exhibit greater rates of prespawn mortality or lower spawning success (Mann et al. 2009)</w:t>
      </w:r>
      <w:r w:rsidR="00093B71">
        <w:rPr>
          <w:rFonts w:ascii="Times New Roman" w:hAnsi="Times New Roman"/>
          <w:sz w:val="24"/>
          <w:szCs w:val="24"/>
        </w:rPr>
        <w:t xml:space="preserve"> and less likely to return as repeat spawners</w:t>
      </w:r>
      <w:r w:rsidR="003264FF">
        <w:rPr>
          <w:rFonts w:ascii="Times New Roman" w:hAnsi="Times New Roman"/>
          <w:sz w:val="24"/>
          <w:szCs w:val="24"/>
        </w:rPr>
        <w:t xml:space="preserve"> </w:t>
      </w:r>
      <w:r w:rsidR="00093B71">
        <w:rPr>
          <w:rFonts w:ascii="Times New Roman" w:hAnsi="Times New Roman"/>
          <w:sz w:val="24"/>
          <w:szCs w:val="24"/>
        </w:rPr>
        <w:t xml:space="preserve">(Keefer et al. </w:t>
      </w:r>
      <w:r w:rsidR="00093B71" w:rsidRPr="00FF25F7">
        <w:rPr>
          <w:rFonts w:ascii="Times New Roman" w:hAnsi="Times New Roman"/>
          <w:sz w:val="24"/>
          <w:szCs w:val="24"/>
        </w:rPr>
        <w:t>2008</w:t>
      </w:r>
      <w:r w:rsidR="00D04241" w:rsidRPr="00FF25F7">
        <w:rPr>
          <w:rFonts w:ascii="Times New Roman" w:hAnsi="Times New Roman"/>
          <w:sz w:val="24"/>
          <w:szCs w:val="24"/>
        </w:rPr>
        <w:t>b</w:t>
      </w:r>
      <w:r w:rsidR="00093B71" w:rsidRPr="00FF25F7">
        <w:rPr>
          <w:rFonts w:ascii="Times New Roman" w:hAnsi="Times New Roman"/>
          <w:sz w:val="24"/>
          <w:szCs w:val="24"/>
        </w:rPr>
        <w:t>)</w:t>
      </w:r>
      <w:r w:rsidR="003360D5" w:rsidRPr="00FF25F7">
        <w:rPr>
          <w:rFonts w:ascii="Times New Roman" w:hAnsi="Times New Roman"/>
          <w:sz w:val="24"/>
          <w:szCs w:val="24"/>
        </w:rPr>
        <w:t>.</w:t>
      </w:r>
      <w:r w:rsidR="003360D5">
        <w:rPr>
          <w:rFonts w:ascii="Times New Roman" w:hAnsi="Times New Roman"/>
          <w:sz w:val="24"/>
          <w:szCs w:val="24"/>
        </w:rPr>
        <w:t xml:space="preserve"> </w:t>
      </w:r>
    </w:p>
    <w:p w14:paraId="09B9F3E9" w14:textId="6BBEF371" w:rsidR="00F9006E" w:rsidRDefault="00E52641"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Summer steelhead in the Columbia River Basin exhibit at least two different behaviors (i.e., use of cool water refuges and overshooting) in response to elevated water temperatures</w:t>
      </w:r>
      <w:r w:rsidR="00F9006E">
        <w:rPr>
          <w:rFonts w:ascii="Times New Roman" w:hAnsi="Times New Roman"/>
          <w:sz w:val="24"/>
          <w:szCs w:val="24"/>
        </w:rPr>
        <w:t xml:space="preserve">, but </w:t>
      </w:r>
      <w:r>
        <w:rPr>
          <w:rFonts w:ascii="Times New Roman" w:hAnsi="Times New Roman"/>
          <w:sz w:val="24"/>
          <w:szCs w:val="24"/>
        </w:rPr>
        <w:t>have potentially</w:t>
      </w:r>
      <w:r w:rsidR="00F9006E">
        <w:rPr>
          <w:rFonts w:ascii="Times New Roman" w:hAnsi="Times New Roman"/>
          <w:sz w:val="24"/>
          <w:szCs w:val="24"/>
        </w:rPr>
        <w:t xml:space="preserve"> different consequences related</w:t>
      </w:r>
      <w:r>
        <w:rPr>
          <w:rFonts w:ascii="Times New Roman" w:hAnsi="Times New Roman"/>
          <w:sz w:val="24"/>
          <w:szCs w:val="24"/>
        </w:rPr>
        <w:t xml:space="preserve"> to both migration delays and success. Ste</w:t>
      </w:r>
      <w:r w:rsidR="00924543">
        <w:rPr>
          <w:rFonts w:ascii="Times New Roman" w:hAnsi="Times New Roman"/>
          <w:sz w:val="24"/>
          <w:szCs w:val="24"/>
        </w:rPr>
        <w:t xml:space="preserve">elhead that use temporary </w:t>
      </w:r>
      <w:r w:rsidR="00FF25F7">
        <w:rPr>
          <w:rFonts w:ascii="Times New Roman" w:hAnsi="Times New Roman"/>
          <w:sz w:val="24"/>
          <w:szCs w:val="24"/>
        </w:rPr>
        <w:t>cold-water</w:t>
      </w:r>
      <w:r w:rsidR="00924543">
        <w:rPr>
          <w:rFonts w:ascii="Times New Roman" w:hAnsi="Times New Roman"/>
          <w:sz w:val="24"/>
          <w:szCs w:val="24"/>
        </w:rPr>
        <w:t xml:space="preserve"> refuges </w:t>
      </w:r>
      <w:r w:rsidR="00F9006E">
        <w:rPr>
          <w:rFonts w:ascii="Times New Roman" w:hAnsi="Times New Roman"/>
          <w:sz w:val="24"/>
          <w:szCs w:val="24"/>
        </w:rPr>
        <w:t xml:space="preserve">in the lower Columbia River </w:t>
      </w:r>
      <w:r w:rsidR="00924543">
        <w:rPr>
          <w:rFonts w:ascii="Times New Roman" w:hAnsi="Times New Roman"/>
          <w:sz w:val="24"/>
          <w:szCs w:val="24"/>
        </w:rPr>
        <w:t>during their upstream migration</w:t>
      </w:r>
      <w:r w:rsidR="00DC3DBE">
        <w:rPr>
          <w:rFonts w:ascii="Times New Roman" w:hAnsi="Times New Roman"/>
          <w:sz w:val="24"/>
          <w:szCs w:val="24"/>
        </w:rPr>
        <w:t xml:space="preserve"> were typically delayed between two weeks and</w:t>
      </w:r>
      <w:r w:rsidR="00F9006E">
        <w:rPr>
          <w:rFonts w:ascii="Times New Roman" w:hAnsi="Times New Roman"/>
          <w:sz w:val="24"/>
          <w:szCs w:val="24"/>
        </w:rPr>
        <w:t xml:space="preserve"> two months, </w:t>
      </w:r>
      <w:r w:rsidR="006E02AE">
        <w:rPr>
          <w:rFonts w:ascii="Times New Roman" w:hAnsi="Times New Roman"/>
          <w:sz w:val="24"/>
          <w:szCs w:val="24"/>
        </w:rPr>
        <w:t xml:space="preserve">and the </w:t>
      </w:r>
      <w:r w:rsidR="00DC3DBE">
        <w:rPr>
          <w:rFonts w:ascii="Times New Roman" w:hAnsi="Times New Roman"/>
          <w:sz w:val="24"/>
          <w:szCs w:val="24"/>
        </w:rPr>
        <w:t xml:space="preserve">higher </w:t>
      </w:r>
      <w:r w:rsidR="002C4510">
        <w:rPr>
          <w:rFonts w:ascii="Times New Roman" w:hAnsi="Times New Roman"/>
          <w:sz w:val="24"/>
          <w:szCs w:val="24"/>
        </w:rPr>
        <w:t xml:space="preserve">wild steelhead </w:t>
      </w:r>
      <w:r w:rsidR="00DC3DBE">
        <w:rPr>
          <w:rFonts w:ascii="Times New Roman" w:hAnsi="Times New Roman"/>
          <w:sz w:val="24"/>
          <w:szCs w:val="24"/>
        </w:rPr>
        <w:t>mortality</w:t>
      </w:r>
      <w:r w:rsidR="002C4510">
        <w:rPr>
          <w:rFonts w:ascii="Times New Roman" w:hAnsi="Times New Roman"/>
          <w:sz w:val="24"/>
          <w:szCs w:val="24"/>
        </w:rPr>
        <w:t xml:space="preserve"> (4.5 percentage </w:t>
      </w:r>
      <w:r w:rsidR="00F9006E">
        <w:rPr>
          <w:rFonts w:ascii="Times New Roman" w:hAnsi="Times New Roman"/>
          <w:sz w:val="24"/>
          <w:szCs w:val="24"/>
        </w:rPr>
        <w:t>point</w:t>
      </w:r>
      <w:r w:rsidR="00256CFA">
        <w:rPr>
          <w:rFonts w:ascii="Times New Roman" w:hAnsi="Times New Roman"/>
          <w:sz w:val="24"/>
          <w:szCs w:val="24"/>
        </w:rPr>
        <w:t>s</w:t>
      </w:r>
      <w:r w:rsidR="00F9006E">
        <w:rPr>
          <w:rFonts w:ascii="Times New Roman" w:hAnsi="Times New Roman"/>
          <w:sz w:val="24"/>
          <w:szCs w:val="24"/>
        </w:rPr>
        <w:t xml:space="preserve">) </w:t>
      </w:r>
      <w:r w:rsidR="00DC3DBE">
        <w:rPr>
          <w:rFonts w:ascii="Times New Roman" w:hAnsi="Times New Roman"/>
          <w:sz w:val="24"/>
          <w:szCs w:val="24"/>
        </w:rPr>
        <w:t xml:space="preserve">was attributed to harvest (Keefer et al. 2009). In that study, permanent straying (i.e., spawning in a non-natal stream) could not be differentiated from </w:t>
      </w:r>
      <w:r w:rsidR="005F2D47">
        <w:rPr>
          <w:rFonts w:ascii="Times New Roman" w:hAnsi="Times New Roman"/>
          <w:sz w:val="24"/>
          <w:szCs w:val="24"/>
        </w:rPr>
        <w:t xml:space="preserve">steelhead that </w:t>
      </w:r>
      <w:r w:rsidR="00DA1F23">
        <w:rPr>
          <w:rFonts w:ascii="Times New Roman" w:hAnsi="Times New Roman"/>
          <w:sz w:val="24"/>
          <w:szCs w:val="24"/>
        </w:rPr>
        <w:t xml:space="preserve">were </w:t>
      </w:r>
      <w:r w:rsidR="005F2D47">
        <w:rPr>
          <w:rFonts w:ascii="Times New Roman" w:hAnsi="Times New Roman"/>
          <w:sz w:val="24"/>
          <w:szCs w:val="24"/>
        </w:rPr>
        <w:t>h</w:t>
      </w:r>
      <w:r w:rsidR="00DC3DBE">
        <w:rPr>
          <w:rFonts w:ascii="Times New Roman" w:hAnsi="Times New Roman"/>
          <w:sz w:val="24"/>
          <w:szCs w:val="24"/>
        </w:rPr>
        <w:t xml:space="preserve">arvested within the cool water refuges. Conversely, </w:t>
      </w:r>
      <w:r w:rsidR="0019145E">
        <w:rPr>
          <w:rFonts w:ascii="Times New Roman" w:hAnsi="Times New Roman"/>
          <w:sz w:val="24"/>
          <w:szCs w:val="24"/>
        </w:rPr>
        <w:t xml:space="preserve">wild </w:t>
      </w:r>
      <w:r w:rsidR="008B1E91">
        <w:rPr>
          <w:rFonts w:ascii="Times New Roman" w:hAnsi="Times New Roman"/>
          <w:sz w:val="24"/>
          <w:szCs w:val="24"/>
        </w:rPr>
        <w:t xml:space="preserve">steelhead that overshoot their natal stream and migrate upstream of Priest Rapids Dam </w:t>
      </w:r>
      <w:r w:rsidR="008315F5">
        <w:rPr>
          <w:rFonts w:ascii="Times New Roman" w:hAnsi="Times New Roman"/>
          <w:sz w:val="24"/>
          <w:szCs w:val="24"/>
        </w:rPr>
        <w:t xml:space="preserve">are not subject to direct </w:t>
      </w:r>
      <w:r w:rsidR="00FF25F7">
        <w:rPr>
          <w:rFonts w:ascii="Times New Roman" w:hAnsi="Times New Roman"/>
          <w:sz w:val="24"/>
          <w:szCs w:val="24"/>
        </w:rPr>
        <w:t>harvest but</w:t>
      </w:r>
      <w:r w:rsidR="008315F5">
        <w:rPr>
          <w:rFonts w:ascii="Times New Roman" w:hAnsi="Times New Roman"/>
          <w:sz w:val="24"/>
          <w:szCs w:val="24"/>
        </w:rPr>
        <w:t xml:space="preserve"> are subject to indirect mortality from recreational fisheries not to exceed 2</w:t>
      </w:r>
      <w:r w:rsidR="008315F5" w:rsidRPr="0019145E">
        <w:rPr>
          <w:rFonts w:ascii="Times New Roman" w:hAnsi="Times New Roman"/>
          <w:sz w:val="24"/>
          <w:szCs w:val="24"/>
        </w:rPr>
        <w:t>%</w:t>
      </w:r>
      <w:r w:rsidR="002C4510" w:rsidRPr="0019145E">
        <w:rPr>
          <w:rFonts w:ascii="Times New Roman" w:hAnsi="Times New Roman"/>
          <w:sz w:val="24"/>
          <w:szCs w:val="24"/>
        </w:rPr>
        <w:t xml:space="preserve"> </w:t>
      </w:r>
      <w:r w:rsidR="0019145E" w:rsidRPr="0019145E">
        <w:rPr>
          <w:rFonts w:ascii="Times New Roman" w:hAnsi="Times New Roman"/>
          <w:sz w:val="24"/>
          <w:szCs w:val="24"/>
        </w:rPr>
        <w:t>(</w:t>
      </w:r>
      <w:r w:rsidR="0019145E">
        <w:rPr>
          <w:rFonts w:ascii="Times New Roman" w:hAnsi="Times New Roman"/>
          <w:sz w:val="24"/>
          <w:szCs w:val="24"/>
        </w:rPr>
        <w:t>NMFS 2003)</w:t>
      </w:r>
      <w:r w:rsidR="008315F5" w:rsidRPr="0019145E">
        <w:rPr>
          <w:rFonts w:ascii="Times New Roman" w:hAnsi="Times New Roman"/>
          <w:sz w:val="24"/>
          <w:szCs w:val="24"/>
        </w:rPr>
        <w:t xml:space="preserve">. </w:t>
      </w:r>
      <w:r w:rsidR="002C4510" w:rsidRPr="0019145E">
        <w:rPr>
          <w:rFonts w:ascii="Times New Roman" w:hAnsi="Times New Roman"/>
          <w:sz w:val="24"/>
          <w:szCs w:val="24"/>
        </w:rPr>
        <w:t>Hence</w:t>
      </w:r>
      <w:r w:rsidR="002C4510">
        <w:rPr>
          <w:rFonts w:ascii="Times New Roman" w:hAnsi="Times New Roman"/>
          <w:sz w:val="24"/>
          <w:szCs w:val="24"/>
        </w:rPr>
        <w:t xml:space="preserve">, differences in migration success between overshoot and non-overshoot Yakima steelhead </w:t>
      </w:r>
      <w:r w:rsidR="00F9006E">
        <w:rPr>
          <w:rFonts w:ascii="Times New Roman" w:hAnsi="Times New Roman"/>
          <w:sz w:val="24"/>
          <w:szCs w:val="24"/>
        </w:rPr>
        <w:t xml:space="preserve">(16.9 percentage points) </w:t>
      </w:r>
      <w:r w:rsidR="002C4510">
        <w:rPr>
          <w:rFonts w:ascii="Times New Roman" w:hAnsi="Times New Roman"/>
          <w:sz w:val="24"/>
          <w:szCs w:val="24"/>
        </w:rPr>
        <w:t>are more likely not associated with harvest. Furthermore</w:t>
      </w:r>
      <w:r w:rsidR="006F16DD">
        <w:rPr>
          <w:rFonts w:ascii="Times New Roman" w:hAnsi="Times New Roman"/>
          <w:sz w:val="24"/>
          <w:szCs w:val="24"/>
        </w:rPr>
        <w:t>, delays in migration are considerably longer compared to fish using cool-water refuges.  For example, the average (SD) number days from when Yakima River steelhead were detected at Priest Rapids Dam and subsequently at Prosser Dam was 138 (73).</w:t>
      </w:r>
      <w:r w:rsidR="005F2D47">
        <w:rPr>
          <w:rFonts w:ascii="Times New Roman" w:hAnsi="Times New Roman"/>
          <w:sz w:val="24"/>
          <w:szCs w:val="24"/>
        </w:rPr>
        <w:t xml:space="preserve">  </w:t>
      </w:r>
      <w:r w:rsidR="00F9006E">
        <w:rPr>
          <w:rFonts w:ascii="Times New Roman" w:hAnsi="Times New Roman"/>
          <w:sz w:val="24"/>
          <w:szCs w:val="24"/>
        </w:rPr>
        <w:t xml:space="preserve">These data suggest that the overshooting behavior of some steelhead population has greater impacts on population viability (i.e., abundance and productivity) than steelhead that don’t overshoot or those that use cool water refuges. </w:t>
      </w:r>
    </w:p>
    <w:p w14:paraId="3DCEEB57" w14:textId="77777777" w:rsidR="009D384B" w:rsidRDefault="00F9006E" w:rsidP="00F926E3">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3D723E">
        <w:rPr>
          <w:rFonts w:ascii="Times New Roman" w:hAnsi="Times New Roman"/>
          <w:sz w:val="24"/>
          <w:szCs w:val="24"/>
        </w:rPr>
        <w:t>Overshoot and fallback rates have been estimated for many population</w:t>
      </w:r>
      <w:r w:rsidR="00BD3ECF">
        <w:rPr>
          <w:rFonts w:ascii="Times New Roman" w:hAnsi="Times New Roman"/>
          <w:sz w:val="24"/>
          <w:szCs w:val="24"/>
        </w:rPr>
        <w:t>s</w:t>
      </w:r>
      <w:r w:rsidR="003D723E">
        <w:rPr>
          <w:rFonts w:ascii="Times New Roman" w:hAnsi="Times New Roman"/>
          <w:sz w:val="24"/>
          <w:szCs w:val="24"/>
        </w:rPr>
        <w:t xml:space="preserve"> in the Columbia River Basin (Richins and Skalski 2018). While several factors were shown to influence overshoot rates (i.e., natal stream water temperature, hatchery rearing location, adult ladder placement, and ocean age)</w:t>
      </w:r>
      <w:r w:rsidR="00F53998">
        <w:rPr>
          <w:rFonts w:ascii="Times New Roman" w:hAnsi="Times New Roman"/>
          <w:sz w:val="24"/>
          <w:szCs w:val="24"/>
        </w:rPr>
        <w:t xml:space="preserve"> and many results are consistent with this study, </w:t>
      </w:r>
      <w:r w:rsidR="009F52CE">
        <w:rPr>
          <w:rFonts w:ascii="Times New Roman" w:hAnsi="Times New Roman"/>
          <w:sz w:val="24"/>
          <w:szCs w:val="24"/>
        </w:rPr>
        <w:t>abundance estimates of overshoot</w:t>
      </w:r>
      <w:r w:rsidR="00BD3ECF">
        <w:rPr>
          <w:rFonts w:ascii="Times New Roman" w:hAnsi="Times New Roman"/>
          <w:sz w:val="24"/>
          <w:szCs w:val="24"/>
        </w:rPr>
        <w:t xml:space="preserve"> and fallback were not reported</w:t>
      </w:r>
      <w:r w:rsidR="009F52CE">
        <w:rPr>
          <w:rFonts w:ascii="Times New Roman" w:hAnsi="Times New Roman"/>
          <w:sz w:val="24"/>
          <w:szCs w:val="24"/>
        </w:rPr>
        <w:t xml:space="preserve"> and </w:t>
      </w:r>
      <w:r w:rsidR="00F53998">
        <w:rPr>
          <w:rFonts w:ascii="Times New Roman" w:hAnsi="Times New Roman"/>
          <w:sz w:val="24"/>
          <w:szCs w:val="24"/>
        </w:rPr>
        <w:t>a comparison</w:t>
      </w:r>
      <w:r w:rsidR="009F52CE">
        <w:rPr>
          <w:rFonts w:ascii="Times New Roman" w:hAnsi="Times New Roman"/>
          <w:sz w:val="24"/>
          <w:szCs w:val="24"/>
        </w:rPr>
        <w:t xml:space="preserve"> of migration success</w:t>
      </w:r>
      <w:r w:rsidR="00F53998">
        <w:rPr>
          <w:rFonts w:ascii="Times New Roman" w:hAnsi="Times New Roman"/>
          <w:sz w:val="24"/>
          <w:szCs w:val="24"/>
        </w:rPr>
        <w:t xml:space="preserve"> of the two </w:t>
      </w:r>
      <w:r w:rsidR="00F53998">
        <w:rPr>
          <w:rFonts w:ascii="Times New Roman" w:hAnsi="Times New Roman"/>
          <w:sz w:val="24"/>
          <w:szCs w:val="24"/>
        </w:rPr>
        <w:lastRenderedPageBreak/>
        <w:t xml:space="preserve">basic overshoot pathways (upstream of Priest Rapids or Ice </w:t>
      </w:r>
      <w:r w:rsidR="009F52CE">
        <w:rPr>
          <w:rFonts w:ascii="Times New Roman" w:hAnsi="Times New Roman"/>
          <w:sz w:val="24"/>
          <w:szCs w:val="24"/>
        </w:rPr>
        <w:t>harbor dams) was not conducted.</w:t>
      </w:r>
      <w:r w:rsidR="00F53998">
        <w:rPr>
          <w:rFonts w:ascii="Times New Roman" w:hAnsi="Times New Roman"/>
          <w:sz w:val="24"/>
          <w:szCs w:val="24"/>
        </w:rPr>
        <w:t xml:space="preserve"> </w:t>
      </w:r>
      <w:r w:rsidR="009F52CE">
        <w:rPr>
          <w:rFonts w:ascii="Times New Roman" w:hAnsi="Times New Roman"/>
          <w:sz w:val="24"/>
          <w:szCs w:val="24"/>
        </w:rPr>
        <w:t xml:space="preserve">While a majority of the estimated overshoot </w:t>
      </w:r>
      <w:r w:rsidR="00B72A02">
        <w:rPr>
          <w:rFonts w:ascii="Times New Roman" w:hAnsi="Times New Roman"/>
          <w:sz w:val="24"/>
          <w:szCs w:val="24"/>
        </w:rPr>
        <w:t xml:space="preserve">wild </w:t>
      </w:r>
      <w:r w:rsidR="009F52CE">
        <w:rPr>
          <w:rFonts w:ascii="Times New Roman" w:hAnsi="Times New Roman"/>
          <w:sz w:val="24"/>
          <w:szCs w:val="24"/>
        </w:rPr>
        <w:t>steelhead at Priest Rapids Dam were from the SR DPS</w:t>
      </w:r>
      <w:r w:rsidR="00B72A02">
        <w:rPr>
          <w:rFonts w:ascii="Times New Roman" w:hAnsi="Times New Roman"/>
          <w:sz w:val="24"/>
          <w:szCs w:val="24"/>
        </w:rPr>
        <w:t xml:space="preserve"> (53%)</w:t>
      </w:r>
      <w:r w:rsidR="009F52CE">
        <w:rPr>
          <w:rFonts w:ascii="Times New Roman" w:hAnsi="Times New Roman"/>
          <w:sz w:val="24"/>
          <w:szCs w:val="24"/>
        </w:rPr>
        <w:t>, the remainder were from the MCR DPS</w:t>
      </w:r>
      <w:r w:rsidR="00B72A02">
        <w:rPr>
          <w:rFonts w:ascii="Times New Roman" w:hAnsi="Times New Roman"/>
          <w:sz w:val="24"/>
          <w:szCs w:val="24"/>
        </w:rPr>
        <w:t xml:space="preserve"> (47%)</w:t>
      </w:r>
      <w:r w:rsidR="009F52CE">
        <w:rPr>
          <w:rFonts w:ascii="Times New Roman" w:hAnsi="Times New Roman"/>
          <w:sz w:val="24"/>
          <w:szCs w:val="24"/>
        </w:rPr>
        <w:t xml:space="preserve">. </w:t>
      </w:r>
      <w:r w:rsidR="00671AC2">
        <w:rPr>
          <w:rFonts w:ascii="Times New Roman" w:hAnsi="Times New Roman"/>
          <w:sz w:val="24"/>
          <w:szCs w:val="24"/>
        </w:rPr>
        <w:t xml:space="preserve">The MCR DPS is located downstream of Priest Rapids Dam and Ice Harbor Dam (except the Yakima) and is comprised </w:t>
      </w:r>
      <w:r w:rsidR="009F52CE">
        <w:rPr>
          <w:rFonts w:ascii="Times New Roman" w:hAnsi="Times New Roman"/>
          <w:sz w:val="24"/>
          <w:szCs w:val="24"/>
        </w:rPr>
        <w:t>of 4 major population groups (MPG) and 20 independent steelhead populations. Of which, steelhead from</w:t>
      </w:r>
      <w:r w:rsidR="00671AC2">
        <w:rPr>
          <w:rFonts w:ascii="Times New Roman" w:hAnsi="Times New Roman"/>
          <w:sz w:val="24"/>
          <w:szCs w:val="24"/>
        </w:rPr>
        <w:t xml:space="preserve"> five subbasins (John Day, Umatilla, Walla Walla, Touchet and Yakima) </w:t>
      </w:r>
      <w:r w:rsidR="009F52CE">
        <w:rPr>
          <w:rFonts w:ascii="Times New Roman" w:hAnsi="Times New Roman"/>
          <w:sz w:val="24"/>
          <w:szCs w:val="24"/>
        </w:rPr>
        <w:t>are routinely observed as overshoots at Priest Rapids and Ice Harbor dams.</w:t>
      </w:r>
      <w:r w:rsidR="00B72A02">
        <w:rPr>
          <w:rFonts w:ascii="Times New Roman" w:hAnsi="Times New Roman"/>
          <w:sz w:val="24"/>
          <w:szCs w:val="24"/>
        </w:rPr>
        <w:t xml:space="preserve"> For comparison purposes only, we assumed the relationship between known overshoots detected at Priest Rapids Dam and estimated abundance is valid for the lower Snake River. </w:t>
      </w:r>
    </w:p>
    <w:p w14:paraId="46273D33" w14:textId="4C20B05B" w:rsidR="008C5A7C" w:rsidRDefault="009D384B"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The composition of wild steelhead overshoots from the MCR DPS detected at Priest Rapids and Ice Harbor dams between 2010 and 2017 were </w:t>
      </w:r>
      <w:r w:rsidR="00CD4849">
        <w:rPr>
          <w:rFonts w:ascii="Times New Roman" w:hAnsi="Times New Roman"/>
          <w:sz w:val="24"/>
          <w:szCs w:val="24"/>
        </w:rPr>
        <w:t xml:space="preserve">different and consistent with that reported by Richins and Skalski (2018). </w:t>
      </w:r>
      <w:commentRangeStart w:id="12"/>
      <w:r w:rsidR="00CD4849">
        <w:rPr>
          <w:rFonts w:ascii="Times New Roman" w:hAnsi="Times New Roman"/>
          <w:sz w:val="24"/>
          <w:szCs w:val="24"/>
        </w:rPr>
        <w:t xml:space="preserve">The majority of MCR DPS steelhead detected at Priest Rapids Dam were </w:t>
      </w:r>
      <w:r w:rsidR="00EE6B1C">
        <w:rPr>
          <w:rFonts w:ascii="Times New Roman" w:hAnsi="Times New Roman"/>
          <w:sz w:val="24"/>
          <w:szCs w:val="24"/>
        </w:rPr>
        <w:t xml:space="preserve">from </w:t>
      </w:r>
      <w:r w:rsidR="00CD4849">
        <w:rPr>
          <w:rFonts w:ascii="Times New Roman" w:hAnsi="Times New Roman"/>
          <w:sz w:val="24"/>
          <w:szCs w:val="24"/>
        </w:rPr>
        <w:t xml:space="preserve">the Yakima River (53%) but were the least abundant (6%) </w:t>
      </w:r>
      <w:r w:rsidR="0011474C">
        <w:rPr>
          <w:rFonts w:ascii="Times New Roman" w:hAnsi="Times New Roman"/>
          <w:sz w:val="24"/>
          <w:szCs w:val="24"/>
        </w:rPr>
        <w:t xml:space="preserve">of those </w:t>
      </w:r>
      <w:r w:rsidR="00CD4849">
        <w:rPr>
          <w:rFonts w:ascii="Times New Roman" w:hAnsi="Times New Roman"/>
          <w:sz w:val="24"/>
          <w:szCs w:val="24"/>
        </w:rPr>
        <w:t xml:space="preserve">detected at Ice Harbor Dam (Figure </w:t>
      </w:r>
      <w:r w:rsidR="00BF60B1">
        <w:rPr>
          <w:rFonts w:ascii="Times New Roman" w:hAnsi="Times New Roman"/>
          <w:sz w:val="24"/>
          <w:szCs w:val="24"/>
        </w:rPr>
        <w:t>5</w:t>
      </w:r>
      <w:r w:rsidR="00CD4849">
        <w:rPr>
          <w:rFonts w:ascii="Times New Roman" w:hAnsi="Times New Roman"/>
          <w:sz w:val="24"/>
          <w:szCs w:val="24"/>
        </w:rPr>
        <w:t xml:space="preserve">). More importantly, the overall abundance of known overshoot steelhead from the MCR DPS was 523% greater at Ice </w:t>
      </w:r>
      <w:r w:rsidR="00D50391">
        <w:rPr>
          <w:rFonts w:ascii="Times New Roman" w:hAnsi="Times New Roman"/>
          <w:sz w:val="24"/>
          <w:szCs w:val="24"/>
        </w:rPr>
        <w:t xml:space="preserve">Harbor Dam (Figure </w:t>
      </w:r>
      <w:r w:rsidR="00BF60B1">
        <w:rPr>
          <w:rFonts w:ascii="Times New Roman" w:hAnsi="Times New Roman"/>
          <w:sz w:val="24"/>
          <w:szCs w:val="24"/>
        </w:rPr>
        <w:t>6</w:t>
      </w:r>
      <w:r w:rsidR="00D50391">
        <w:rPr>
          <w:rFonts w:ascii="Times New Roman" w:hAnsi="Times New Roman"/>
          <w:sz w:val="24"/>
          <w:szCs w:val="24"/>
        </w:rPr>
        <w:t xml:space="preserve">). </w:t>
      </w:r>
      <w:commentRangeEnd w:id="12"/>
      <w:r w:rsidR="00A578FD">
        <w:rPr>
          <w:rStyle w:val="CommentReference"/>
        </w:rPr>
        <w:commentReference w:id="12"/>
      </w:r>
      <w:r w:rsidR="00CD4849">
        <w:rPr>
          <w:rFonts w:ascii="Times New Roman" w:hAnsi="Times New Roman"/>
          <w:sz w:val="24"/>
          <w:szCs w:val="24"/>
        </w:rPr>
        <w:t xml:space="preserve">However, because PIT tag detectors were only installed at Little Goose and Lower Monumental dams in 2014, we only examined overshoot patterns </w:t>
      </w:r>
      <w:r w:rsidR="00D50391">
        <w:rPr>
          <w:rFonts w:ascii="Times New Roman" w:hAnsi="Times New Roman"/>
          <w:sz w:val="24"/>
          <w:szCs w:val="24"/>
        </w:rPr>
        <w:t xml:space="preserve">and migration success </w:t>
      </w:r>
      <w:r w:rsidR="00CD4849">
        <w:rPr>
          <w:rFonts w:ascii="Times New Roman" w:hAnsi="Times New Roman"/>
          <w:sz w:val="24"/>
          <w:szCs w:val="24"/>
        </w:rPr>
        <w:t>for steelhead returning in 2015.</w:t>
      </w:r>
      <w:r w:rsidR="00D50391">
        <w:rPr>
          <w:rFonts w:ascii="Times New Roman" w:hAnsi="Times New Roman"/>
          <w:sz w:val="24"/>
          <w:szCs w:val="24"/>
        </w:rPr>
        <w:t xml:space="preserve">  </w:t>
      </w:r>
      <w:r w:rsidR="001C39A2">
        <w:rPr>
          <w:rFonts w:ascii="Times New Roman" w:hAnsi="Times New Roman"/>
          <w:sz w:val="24"/>
          <w:szCs w:val="24"/>
        </w:rPr>
        <w:t xml:space="preserve">Overshoot patterns in the Snake River were very similar to that in the Upper Columbia River with the greatest proportion of unsuccessful overshoots last detected at Lower Granite Dam (34%) and the greatest proportion of successful overshoot fallbacks observed at Ice Harbor Dam (12%).  </w:t>
      </w:r>
      <w:r w:rsidR="00C506B2">
        <w:rPr>
          <w:rFonts w:ascii="Times New Roman" w:hAnsi="Times New Roman"/>
          <w:sz w:val="24"/>
          <w:szCs w:val="24"/>
        </w:rPr>
        <w:t>The conversion rate in the Snake River was 32% compared to 71% in the UCR using</w:t>
      </w:r>
      <w:r w:rsidR="004B27FA">
        <w:rPr>
          <w:rFonts w:ascii="Times New Roman" w:hAnsi="Times New Roman"/>
          <w:sz w:val="24"/>
          <w:szCs w:val="24"/>
        </w:rPr>
        <w:t xml:space="preserve"> the same methodology suggest</w:t>
      </w:r>
      <w:r w:rsidR="00C506B2">
        <w:rPr>
          <w:rFonts w:ascii="Times New Roman" w:hAnsi="Times New Roman"/>
          <w:sz w:val="24"/>
          <w:szCs w:val="24"/>
        </w:rPr>
        <w:t xml:space="preserve"> approximately 2 </w:t>
      </w:r>
      <w:r w:rsidR="004B27FA">
        <w:rPr>
          <w:rFonts w:ascii="Times New Roman" w:hAnsi="Times New Roman"/>
          <w:sz w:val="24"/>
          <w:szCs w:val="24"/>
        </w:rPr>
        <w:t>out 3 MCR DPS steelhead that were</w:t>
      </w:r>
      <w:r w:rsidR="00C506B2">
        <w:rPr>
          <w:rFonts w:ascii="Times New Roman" w:hAnsi="Times New Roman"/>
          <w:sz w:val="24"/>
          <w:szCs w:val="24"/>
        </w:rPr>
        <w:t xml:space="preserve"> detected at Ice Harbor Dam did not return to their natal stream. </w:t>
      </w:r>
      <w:r w:rsidR="00E33A59">
        <w:rPr>
          <w:rFonts w:ascii="Times New Roman" w:hAnsi="Times New Roman"/>
          <w:sz w:val="24"/>
          <w:szCs w:val="24"/>
        </w:rPr>
        <w:t xml:space="preserve">Furthermore, 40% of the MCR DPS steelhead </w:t>
      </w:r>
      <w:r w:rsidR="00E33A59">
        <w:rPr>
          <w:rFonts w:ascii="Times New Roman" w:hAnsi="Times New Roman"/>
          <w:sz w:val="24"/>
          <w:szCs w:val="24"/>
        </w:rPr>
        <w:lastRenderedPageBreak/>
        <w:t xml:space="preserve">that were not observed downstream of Ice Harbor Dam were last detected in a spawning stream. In addition, unlike the </w:t>
      </w:r>
      <w:r w:rsidR="000E16C2">
        <w:rPr>
          <w:rFonts w:ascii="Times New Roman" w:hAnsi="Times New Roman"/>
          <w:sz w:val="24"/>
          <w:szCs w:val="24"/>
        </w:rPr>
        <w:t xml:space="preserve">areas </w:t>
      </w:r>
      <w:r w:rsidR="00E33A59">
        <w:rPr>
          <w:rFonts w:ascii="Times New Roman" w:hAnsi="Times New Roman"/>
          <w:sz w:val="24"/>
          <w:szCs w:val="24"/>
        </w:rPr>
        <w:t xml:space="preserve">upstream of Priest Rapids Dam, some major </w:t>
      </w:r>
      <w:r w:rsidR="00506F2B">
        <w:rPr>
          <w:rFonts w:ascii="Times New Roman" w:hAnsi="Times New Roman"/>
          <w:sz w:val="24"/>
          <w:szCs w:val="24"/>
        </w:rPr>
        <w:t xml:space="preserve">potential </w:t>
      </w:r>
      <w:r w:rsidR="00E33A59">
        <w:rPr>
          <w:rFonts w:ascii="Times New Roman" w:hAnsi="Times New Roman"/>
          <w:sz w:val="24"/>
          <w:szCs w:val="24"/>
        </w:rPr>
        <w:t>spawning areas</w:t>
      </w:r>
      <w:r w:rsidR="00506F2B">
        <w:rPr>
          <w:rFonts w:ascii="Times New Roman" w:hAnsi="Times New Roman"/>
          <w:sz w:val="24"/>
          <w:szCs w:val="24"/>
        </w:rPr>
        <w:t xml:space="preserve"> (e.g., lower Grande Ronde and lower Salmon rivers</w:t>
      </w:r>
      <w:r w:rsidR="00E33A59">
        <w:rPr>
          <w:rFonts w:ascii="Times New Roman" w:hAnsi="Times New Roman"/>
          <w:sz w:val="24"/>
          <w:szCs w:val="24"/>
        </w:rPr>
        <w:t>) and some unknown number of minor spawning areas do not have IPDS and may have gone undetected. In summary, compared to overshoot fish upstream of Priest Rapids Dam, over 5 times more MCR steelhead overshoot into the Snake River. Of which, only half as many may success</w:t>
      </w:r>
      <w:r w:rsidR="00864B81">
        <w:rPr>
          <w:rFonts w:ascii="Times New Roman" w:hAnsi="Times New Roman"/>
          <w:sz w:val="24"/>
          <w:szCs w:val="24"/>
        </w:rPr>
        <w:t>fully</w:t>
      </w:r>
      <w:r w:rsidR="00E33A59">
        <w:rPr>
          <w:rFonts w:ascii="Times New Roman" w:hAnsi="Times New Roman"/>
          <w:sz w:val="24"/>
          <w:szCs w:val="24"/>
        </w:rPr>
        <w:t xml:space="preserve"> fallback and of those unsuccessful steelhead</w:t>
      </w:r>
      <w:r w:rsidR="00884CE1">
        <w:rPr>
          <w:rFonts w:ascii="Times New Roman" w:hAnsi="Times New Roman"/>
          <w:sz w:val="24"/>
          <w:szCs w:val="24"/>
        </w:rPr>
        <w:t>,</w:t>
      </w:r>
      <w:r w:rsidR="00E33A59">
        <w:rPr>
          <w:rFonts w:ascii="Times New Roman" w:hAnsi="Times New Roman"/>
          <w:sz w:val="24"/>
          <w:szCs w:val="24"/>
        </w:rPr>
        <w:t xml:space="preserve"> a large proportion may</w:t>
      </w:r>
      <w:r w:rsidR="00E01366">
        <w:rPr>
          <w:rFonts w:ascii="Times New Roman" w:hAnsi="Times New Roman"/>
          <w:sz w:val="24"/>
          <w:szCs w:val="24"/>
        </w:rPr>
        <w:t xml:space="preserve"> </w:t>
      </w:r>
      <w:r w:rsidR="00E33A59">
        <w:rPr>
          <w:rFonts w:ascii="Times New Roman" w:hAnsi="Times New Roman"/>
          <w:sz w:val="24"/>
          <w:szCs w:val="24"/>
        </w:rPr>
        <w:t>be spawning with</w:t>
      </w:r>
      <w:r w:rsidR="00884CE1">
        <w:rPr>
          <w:rFonts w:ascii="Times New Roman" w:hAnsi="Times New Roman"/>
          <w:sz w:val="24"/>
          <w:szCs w:val="24"/>
        </w:rPr>
        <w:t>in</w:t>
      </w:r>
      <w:r w:rsidR="00E33A59">
        <w:rPr>
          <w:rFonts w:ascii="Times New Roman" w:hAnsi="Times New Roman"/>
          <w:sz w:val="24"/>
          <w:szCs w:val="24"/>
        </w:rPr>
        <w:t xml:space="preserve"> the SR DPS.</w:t>
      </w:r>
      <w:r w:rsidR="00864B81">
        <w:rPr>
          <w:rFonts w:ascii="Times New Roman" w:hAnsi="Times New Roman"/>
          <w:sz w:val="24"/>
          <w:szCs w:val="24"/>
        </w:rPr>
        <w:t xml:space="preserve"> The differences in migration success and magnitude of overshoot steelhead from the MCR DPS should be of great concern for managers. The potential effects of genetic introgression of fish from the MCR DPS spawning with fish from the SR DPS is also problematic. This potential level of genetic introgression may explain</w:t>
      </w:r>
      <w:r w:rsidR="00984B45">
        <w:rPr>
          <w:rFonts w:ascii="Times New Roman" w:hAnsi="Times New Roman"/>
          <w:sz w:val="24"/>
          <w:szCs w:val="24"/>
        </w:rPr>
        <w:t>, in part</w:t>
      </w:r>
      <w:r w:rsidR="00864B81">
        <w:rPr>
          <w:rFonts w:ascii="Times New Roman" w:hAnsi="Times New Roman"/>
          <w:sz w:val="24"/>
          <w:szCs w:val="24"/>
        </w:rPr>
        <w:t>, the genetic patterns observed by Blankenship et al. (2011)</w:t>
      </w:r>
      <w:r w:rsidR="00984B45">
        <w:rPr>
          <w:rFonts w:ascii="Times New Roman" w:hAnsi="Times New Roman"/>
          <w:sz w:val="24"/>
          <w:szCs w:val="24"/>
        </w:rPr>
        <w:t>.</w:t>
      </w:r>
      <w:r w:rsidR="000555AE">
        <w:rPr>
          <w:rFonts w:ascii="Times New Roman" w:hAnsi="Times New Roman"/>
          <w:sz w:val="24"/>
          <w:szCs w:val="24"/>
        </w:rPr>
        <w:t xml:space="preserve"> </w:t>
      </w:r>
      <w:r w:rsidR="00095E54">
        <w:rPr>
          <w:rFonts w:ascii="Times New Roman" w:hAnsi="Times New Roman"/>
          <w:sz w:val="24"/>
          <w:szCs w:val="24"/>
        </w:rPr>
        <w:t xml:space="preserve">In that study, MCR DPS populations that did not exhibit </w:t>
      </w:r>
      <w:r w:rsidR="009413CB">
        <w:rPr>
          <w:rFonts w:ascii="Times New Roman" w:hAnsi="Times New Roman"/>
          <w:sz w:val="24"/>
          <w:szCs w:val="24"/>
        </w:rPr>
        <w:t xml:space="preserve">strong </w:t>
      </w:r>
      <w:r w:rsidR="00095E54">
        <w:rPr>
          <w:rFonts w:ascii="Times New Roman" w:hAnsi="Times New Roman"/>
          <w:sz w:val="24"/>
          <w:szCs w:val="24"/>
        </w:rPr>
        <w:t xml:space="preserve">overshooting behavior </w:t>
      </w:r>
      <w:r w:rsidR="009413CB">
        <w:rPr>
          <w:rFonts w:ascii="Times New Roman" w:hAnsi="Times New Roman"/>
          <w:sz w:val="24"/>
          <w:szCs w:val="24"/>
        </w:rPr>
        <w:t xml:space="preserve">(i.e., Klickitat and Big White Salmon) </w:t>
      </w:r>
      <w:r w:rsidR="000555AE">
        <w:rPr>
          <w:rFonts w:ascii="Times New Roman" w:hAnsi="Times New Roman"/>
          <w:sz w:val="24"/>
          <w:szCs w:val="24"/>
        </w:rPr>
        <w:t xml:space="preserve">were clustered (aggregate 3) from the rest of the DPS (aggregate 4). Conversely, </w:t>
      </w:r>
      <w:r w:rsidR="00954C85">
        <w:rPr>
          <w:rFonts w:ascii="Times New Roman" w:hAnsi="Times New Roman"/>
          <w:sz w:val="24"/>
          <w:szCs w:val="24"/>
        </w:rPr>
        <w:t xml:space="preserve">some MCR DPS populations were also clustered together with UCR DPS and SR DPS populations (i.e., potential spawning areas of overshoot steelhead from the MCR DPS) forming the largest cluster (aggregate 5) in the Columbia-Snake River Basin. </w:t>
      </w:r>
      <w:r w:rsidR="000555AE">
        <w:rPr>
          <w:rFonts w:ascii="Times New Roman" w:hAnsi="Times New Roman"/>
          <w:sz w:val="24"/>
          <w:szCs w:val="24"/>
        </w:rPr>
        <w:t xml:space="preserve">    </w:t>
      </w:r>
    </w:p>
    <w:p w14:paraId="6A63AA23" w14:textId="77777777" w:rsidR="00F926E3" w:rsidRDefault="00F926E3" w:rsidP="00373BFC">
      <w:pPr>
        <w:spacing w:after="0" w:line="480" w:lineRule="auto"/>
        <w:rPr>
          <w:rFonts w:ascii="Times New Roman" w:hAnsi="Times New Roman"/>
          <w:b/>
          <w:sz w:val="24"/>
          <w:szCs w:val="24"/>
        </w:rPr>
      </w:pPr>
    </w:p>
    <w:p w14:paraId="15F2A9A3" w14:textId="77777777" w:rsidR="008C5A7C" w:rsidRPr="00F926E3" w:rsidRDefault="00984B45" w:rsidP="00373BFC">
      <w:pPr>
        <w:spacing w:after="0" w:line="480" w:lineRule="auto"/>
        <w:rPr>
          <w:rFonts w:ascii="Times New Roman" w:hAnsi="Times New Roman"/>
          <w:b/>
          <w:sz w:val="24"/>
          <w:szCs w:val="24"/>
        </w:rPr>
      </w:pPr>
      <w:r w:rsidRPr="00F926E3">
        <w:rPr>
          <w:rFonts w:ascii="Times New Roman" w:hAnsi="Times New Roman"/>
          <w:b/>
          <w:sz w:val="24"/>
          <w:szCs w:val="24"/>
        </w:rPr>
        <w:t>Management Implications</w:t>
      </w:r>
    </w:p>
    <w:p w14:paraId="196287F1" w14:textId="5DCDA123" w:rsidR="00876E15" w:rsidRDefault="0014527F" w:rsidP="00F926E3">
      <w:pPr>
        <w:spacing w:after="0" w:line="480" w:lineRule="auto"/>
        <w:ind w:firstLine="360"/>
        <w:rPr>
          <w:rFonts w:ascii="Times New Roman" w:hAnsi="Times New Roman"/>
          <w:sz w:val="24"/>
          <w:szCs w:val="24"/>
        </w:rPr>
      </w:pPr>
      <w:r>
        <w:rPr>
          <w:rFonts w:ascii="Times New Roman" w:hAnsi="Times New Roman"/>
          <w:sz w:val="24"/>
          <w:szCs w:val="24"/>
        </w:rPr>
        <w:t>Quantifying steelhead overshoot and fallbacks upstream of Priest Rapids Dam assists in defining and prioritizing the issues associated with the downstream movement of prespawn steelhead</w:t>
      </w:r>
      <w:r w:rsidR="00554151">
        <w:rPr>
          <w:rFonts w:ascii="Times New Roman" w:hAnsi="Times New Roman"/>
          <w:sz w:val="24"/>
          <w:szCs w:val="24"/>
        </w:rPr>
        <w:t xml:space="preserve">. However, preliminary data suggest that in the Snake River overshoot steelhead are more than 5 times more abundant and conversions rate may only be 50% of those observed in the Upper Columbia River. Researchers in both the Upper Columbia and Snake rivers use a similar </w:t>
      </w:r>
      <w:r w:rsidR="00554151">
        <w:rPr>
          <w:rFonts w:ascii="Times New Roman" w:hAnsi="Times New Roman"/>
          <w:sz w:val="24"/>
          <w:szCs w:val="24"/>
        </w:rPr>
        <w:lastRenderedPageBreak/>
        <w:t>patch occupancy model to estimate population abundance upstream of Priest Rapids and Lower Granite dams, respectively (</w:t>
      </w:r>
      <w:r w:rsidR="0019145E">
        <w:rPr>
          <w:rFonts w:ascii="Times New Roman" w:hAnsi="Times New Roman"/>
          <w:sz w:val="24"/>
          <w:szCs w:val="24"/>
        </w:rPr>
        <w:t>Orme and Kinzer 2018</w:t>
      </w:r>
      <w:r w:rsidR="00884CE1">
        <w:rPr>
          <w:rFonts w:ascii="Times New Roman" w:hAnsi="Times New Roman"/>
          <w:sz w:val="24"/>
          <w:szCs w:val="24"/>
        </w:rPr>
        <w:t xml:space="preserve">; </w:t>
      </w:r>
      <w:r w:rsidR="00554151">
        <w:rPr>
          <w:rFonts w:ascii="Times New Roman" w:hAnsi="Times New Roman"/>
          <w:sz w:val="24"/>
          <w:szCs w:val="24"/>
        </w:rPr>
        <w:t>Waterhouse</w:t>
      </w:r>
      <w:r w:rsidR="0019145E">
        <w:rPr>
          <w:rFonts w:ascii="Times New Roman" w:hAnsi="Times New Roman"/>
          <w:sz w:val="24"/>
          <w:szCs w:val="24"/>
        </w:rPr>
        <w:t xml:space="preserve"> et al</w:t>
      </w:r>
      <w:r w:rsidR="00884CE1">
        <w:rPr>
          <w:rFonts w:ascii="Times New Roman" w:hAnsi="Times New Roman"/>
          <w:sz w:val="24"/>
          <w:szCs w:val="24"/>
        </w:rPr>
        <w:t>.</w:t>
      </w:r>
      <w:r w:rsidR="0019145E">
        <w:rPr>
          <w:rFonts w:ascii="Times New Roman" w:hAnsi="Times New Roman"/>
          <w:sz w:val="24"/>
          <w:szCs w:val="24"/>
        </w:rPr>
        <w:t xml:space="preserve"> 20</w:t>
      </w:r>
      <w:r w:rsidR="00884CE1">
        <w:rPr>
          <w:rFonts w:ascii="Times New Roman" w:hAnsi="Times New Roman"/>
          <w:sz w:val="24"/>
          <w:szCs w:val="24"/>
        </w:rPr>
        <w:t>20</w:t>
      </w:r>
      <w:r w:rsidR="00554151">
        <w:rPr>
          <w:rFonts w:ascii="Times New Roman" w:hAnsi="Times New Roman"/>
          <w:sz w:val="24"/>
          <w:szCs w:val="24"/>
        </w:rPr>
        <w:t xml:space="preserve">).  An important first step in fully defining the issue of overshoot steelhead in the Columbia-Snake River Basin is to expand the model currently being used at Lower Granite Dam </w:t>
      </w:r>
      <w:r w:rsidR="00E14C6C">
        <w:rPr>
          <w:rFonts w:ascii="Times New Roman" w:hAnsi="Times New Roman"/>
          <w:sz w:val="24"/>
          <w:szCs w:val="24"/>
        </w:rPr>
        <w:t xml:space="preserve">to include more downstream detection sites </w:t>
      </w:r>
      <w:r w:rsidR="00554151">
        <w:rPr>
          <w:rFonts w:ascii="Times New Roman" w:hAnsi="Times New Roman"/>
          <w:sz w:val="24"/>
          <w:szCs w:val="24"/>
        </w:rPr>
        <w:t xml:space="preserve">and perform a similar analysis in order to estimate conversion rates in the lower Snake River. </w:t>
      </w:r>
    </w:p>
    <w:p w14:paraId="7405E517" w14:textId="0FDF362C" w:rsidR="00B11A01" w:rsidRDefault="00876E15" w:rsidP="00F926E3">
      <w:pPr>
        <w:spacing w:after="0" w:line="480" w:lineRule="auto"/>
        <w:ind w:firstLine="360"/>
        <w:rPr>
          <w:rFonts w:ascii="Times New Roman" w:hAnsi="Times New Roman"/>
          <w:sz w:val="24"/>
          <w:szCs w:val="24"/>
        </w:rPr>
      </w:pPr>
      <w:r>
        <w:rPr>
          <w:rFonts w:ascii="Times New Roman" w:hAnsi="Times New Roman"/>
          <w:sz w:val="24"/>
          <w:szCs w:val="24"/>
        </w:rPr>
        <w:t xml:space="preserve">Climate change scenarios </w:t>
      </w:r>
      <w:r w:rsidR="00893BF1">
        <w:rPr>
          <w:rFonts w:ascii="Times New Roman" w:hAnsi="Times New Roman"/>
          <w:sz w:val="24"/>
          <w:szCs w:val="24"/>
        </w:rPr>
        <w:t>coupled with observed warming of Columbia River water temperatures</w:t>
      </w:r>
      <w:r w:rsidR="00923265">
        <w:rPr>
          <w:rFonts w:ascii="Times New Roman" w:hAnsi="Times New Roman"/>
          <w:sz w:val="24"/>
          <w:szCs w:val="24"/>
        </w:rPr>
        <w:t xml:space="preserve"> (Quinn and Adams 1996; ISAB 2007; Crozier et al 2008</w:t>
      </w:r>
      <w:r w:rsidR="00093B71">
        <w:rPr>
          <w:rFonts w:ascii="Times New Roman" w:hAnsi="Times New Roman"/>
          <w:sz w:val="24"/>
          <w:szCs w:val="24"/>
        </w:rPr>
        <w:t>; Isaak et al. 2018)</w:t>
      </w:r>
      <w:r w:rsidR="00923265">
        <w:rPr>
          <w:rFonts w:ascii="Times New Roman" w:hAnsi="Times New Roman"/>
          <w:sz w:val="24"/>
          <w:szCs w:val="24"/>
        </w:rPr>
        <w:t>)</w:t>
      </w:r>
      <w:r w:rsidR="00893BF1">
        <w:rPr>
          <w:rFonts w:ascii="Times New Roman" w:hAnsi="Times New Roman"/>
          <w:sz w:val="24"/>
          <w:szCs w:val="24"/>
        </w:rPr>
        <w:t xml:space="preserve"> suggests </w:t>
      </w:r>
      <w:r>
        <w:rPr>
          <w:rFonts w:ascii="Times New Roman" w:hAnsi="Times New Roman"/>
          <w:sz w:val="24"/>
          <w:szCs w:val="24"/>
        </w:rPr>
        <w:t>higher rates of overshoot from a</w:t>
      </w:r>
      <w:r w:rsidR="00884CE1">
        <w:rPr>
          <w:rFonts w:ascii="Times New Roman" w:hAnsi="Times New Roman"/>
          <w:sz w:val="24"/>
          <w:szCs w:val="24"/>
        </w:rPr>
        <w:t xml:space="preserve"> </w:t>
      </w:r>
      <w:r>
        <w:rPr>
          <w:rFonts w:ascii="Times New Roman" w:hAnsi="Times New Roman"/>
          <w:sz w:val="24"/>
          <w:szCs w:val="24"/>
        </w:rPr>
        <w:t>greater number of populations should be expected</w:t>
      </w:r>
      <w:r w:rsidR="00923265">
        <w:rPr>
          <w:rFonts w:ascii="Times New Roman" w:hAnsi="Times New Roman"/>
          <w:sz w:val="24"/>
          <w:szCs w:val="24"/>
        </w:rPr>
        <w:t xml:space="preserve"> in the future.  As a result of relatively low conversion rates, prolonged migration periods, potential effects from genetic introgression, steelhead overshooting their natal stream, in response t</w:t>
      </w:r>
      <w:r w:rsidR="00327009">
        <w:rPr>
          <w:rFonts w:ascii="Times New Roman" w:hAnsi="Times New Roman"/>
          <w:sz w:val="24"/>
          <w:szCs w:val="24"/>
        </w:rPr>
        <w:t>o elevated water temperatures</w:t>
      </w:r>
      <w:r w:rsidR="00F9180F">
        <w:rPr>
          <w:rFonts w:ascii="Times New Roman" w:hAnsi="Times New Roman"/>
          <w:sz w:val="24"/>
          <w:szCs w:val="24"/>
        </w:rPr>
        <w:t xml:space="preserve"> or other factors</w:t>
      </w:r>
      <w:r w:rsidR="00327009">
        <w:rPr>
          <w:rFonts w:ascii="Times New Roman" w:hAnsi="Times New Roman"/>
          <w:sz w:val="24"/>
          <w:szCs w:val="24"/>
        </w:rPr>
        <w:t xml:space="preserve">, </w:t>
      </w:r>
      <w:r w:rsidR="00923265">
        <w:rPr>
          <w:rFonts w:ascii="Times New Roman" w:hAnsi="Times New Roman"/>
          <w:sz w:val="24"/>
          <w:szCs w:val="24"/>
        </w:rPr>
        <w:t>negative</w:t>
      </w:r>
      <w:r w:rsidR="005A6E3F">
        <w:rPr>
          <w:rFonts w:ascii="Times New Roman" w:hAnsi="Times New Roman"/>
          <w:sz w:val="24"/>
          <w:szCs w:val="24"/>
        </w:rPr>
        <w:t xml:space="preserve">ly </w:t>
      </w:r>
      <w:r w:rsidR="00A65EF8">
        <w:rPr>
          <w:rFonts w:ascii="Times New Roman" w:hAnsi="Times New Roman"/>
          <w:sz w:val="24"/>
          <w:szCs w:val="24"/>
        </w:rPr>
        <w:t>affect</w:t>
      </w:r>
      <w:r w:rsidR="00923265">
        <w:rPr>
          <w:rFonts w:ascii="Times New Roman" w:hAnsi="Times New Roman"/>
          <w:sz w:val="24"/>
          <w:szCs w:val="24"/>
        </w:rPr>
        <w:t xml:space="preserve"> population</w:t>
      </w:r>
      <w:r w:rsidR="00327009">
        <w:rPr>
          <w:rFonts w:ascii="Times New Roman" w:hAnsi="Times New Roman"/>
          <w:sz w:val="24"/>
          <w:szCs w:val="24"/>
        </w:rPr>
        <w:t xml:space="preserve"> abundance and productivity. Many studies have consistently shown that</w:t>
      </w:r>
      <w:r w:rsidR="00F9180F">
        <w:rPr>
          <w:rFonts w:ascii="Times New Roman" w:hAnsi="Times New Roman"/>
          <w:sz w:val="24"/>
          <w:szCs w:val="24"/>
        </w:rPr>
        <w:t xml:space="preserve"> both overshoot steelhead (Khan et al. 2013) and kelts (Wertheimer and Evans 2005; Wertheimer 2007; Ham et al. 2015; Harnish et al. 2015) prefer surface flow downstream passage route</w:t>
      </w:r>
      <w:r w:rsidR="00BC459C">
        <w:rPr>
          <w:rFonts w:ascii="Times New Roman" w:hAnsi="Times New Roman"/>
          <w:sz w:val="24"/>
          <w:szCs w:val="24"/>
        </w:rPr>
        <w:t>s (i.e., spillway weirs or sluiceways)</w:t>
      </w:r>
      <w:r w:rsidR="00F9180F">
        <w:rPr>
          <w:rFonts w:ascii="Times New Roman" w:hAnsi="Times New Roman"/>
          <w:sz w:val="24"/>
          <w:szCs w:val="24"/>
        </w:rPr>
        <w:t xml:space="preserve"> which also provide high survival rates</w:t>
      </w:r>
      <w:r w:rsidR="00BC459C">
        <w:rPr>
          <w:rFonts w:ascii="Times New Roman" w:hAnsi="Times New Roman"/>
          <w:sz w:val="24"/>
          <w:szCs w:val="24"/>
        </w:rPr>
        <w:t xml:space="preserve">. Experiments conducted to evaluate the efficacy of sluiceways (Khan et al. 2013) and temporary spillway weirs (Ham et al. 2015) operated during non-spill periods (i.e.. late fall through winter) </w:t>
      </w:r>
      <w:r w:rsidR="00B11A01">
        <w:rPr>
          <w:rFonts w:ascii="Times New Roman" w:hAnsi="Times New Roman"/>
          <w:sz w:val="24"/>
          <w:szCs w:val="24"/>
        </w:rPr>
        <w:t xml:space="preserve">found that surface flow passage routes significantly reduced turbine passage while increasing total steelhead passage. </w:t>
      </w:r>
    </w:p>
    <w:p w14:paraId="21329A92" w14:textId="4143838D" w:rsidR="008C5A7C" w:rsidRDefault="00B11A01" w:rsidP="00F926E3">
      <w:pPr>
        <w:spacing w:after="0" w:line="480" w:lineRule="auto"/>
        <w:ind w:firstLine="360"/>
        <w:rPr>
          <w:rFonts w:ascii="Times New Roman" w:hAnsi="Times New Roman"/>
          <w:sz w:val="24"/>
          <w:szCs w:val="24"/>
        </w:rPr>
      </w:pPr>
      <w:commentRangeStart w:id="13"/>
      <w:r>
        <w:rPr>
          <w:rFonts w:ascii="Times New Roman" w:hAnsi="Times New Roman"/>
          <w:sz w:val="24"/>
          <w:szCs w:val="24"/>
        </w:rPr>
        <w:t xml:space="preserve">In summary, surface flow downstream passage routes on all </w:t>
      </w:r>
      <w:r w:rsidR="00D4759B">
        <w:rPr>
          <w:rFonts w:ascii="Times New Roman" w:hAnsi="Times New Roman"/>
          <w:sz w:val="24"/>
          <w:szCs w:val="24"/>
        </w:rPr>
        <w:t>9</w:t>
      </w:r>
      <w:r>
        <w:rPr>
          <w:rFonts w:ascii="Times New Roman" w:hAnsi="Times New Roman"/>
          <w:sz w:val="24"/>
          <w:szCs w:val="24"/>
        </w:rPr>
        <w:t xml:space="preserve"> Columbia River and 4 </w:t>
      </w:r>
      <w:r w:rsidR="00D4759B">
        <w:rPr>
          <w:rFonts w:ascii="Times New Roman" w:hAnsi="Times New Roman"/>
          <w:sz w:val="24"/>
          <w:szCs w:val="24"/>
        </w:rPr>
        <w:t xml:space="preserve">lower </w:t>
      </w:r>
      <w:r>
        <w:rPr>
          <w:rFonts w:ascii="Times New Roman" w:hAnsi="Times New Roman"/>
          <w:sz w:val="24"/>
          <w:szCs w:val="24"/>
        </w:rPr>
        <w:t>Snake River hydro</w:t>
      </w:r>
      <w:r w:rsidR="00884CE1">
        <w:rPr>
          <w:rFonts w:ascii="Times New Roman" w:hAnsi="Times New Roman"/>
          <w:sz w:val="24"/>
          <w:szCs w:val="24"/>
        </w:rPr>
        <w:t>-</w:t>
      </w:r>
      <w:r>
        <w:rPr>
          <w:rFonts w:ascii="Times New Roman" w:hAnsi="Times New Roman"/>
          <w:sz w:val="24"/>
          <w:szCs w:val="24"/>
        </w:rPr>
        <w:t xml:space="preserve">projects </w:t>
      </w:r>
      <w:r w:rsidR="00D4759B">
        <w:rPr>
          <w:rFonts w:ascii="Times New Roman" w:hAnsi="Times New Roman"/>
          <w:sz w:val="24"/>
          <w:szCs w:val="24"/>
        </w:rPr>
        <w:t>should be operated from</w:t>
      </w:r>
      <w:r w:rsidR="00204C97">
        <w:rPr>
          <w:rFonts w:ascii="Times New Roman" w:hAnsi="Times New Roman"/>
          <w:sz w:val="24"/>
          <w:szCs w:val="24"/>
        </w:rPr>
        <w:t xml:space="preserve"> September 1 through December 15</w:t>
      </w:r>
      <w:r w:rsidR="00D4759B">
        <w:rPr>
          <w:rFonts w:ascii="Times New Roman" w:hAnsi="Times New Roman"/>
          <w:sz w:val="24"/>
          <w:szCs w:val="24"/>
        </w:rPr>
        <w:t xml:space="preserve"> and from March 1 throu</w:t>
      </w:r>
      <w:r w:rsidR="00204C97">
        <w:rPr>
          <w:rFonts w:ascii="Times New Roman" w:hAnsi="Times New Roman"/>
          <w:sz w:val="24"/>
          <w:szCs w:val="24"/>
        </w:rPr>
        <w:t>gh April 1 (or the start of spring spill programs)</w:t>
      </w:r>
      <w:r w:rsidR="00D4759B">
        <w:rPr>
          <w:rFonts w:ascii="Times New Roman" w:hAnsi="Times New Roman"/>
          <w:sz w:val="24"/>
          <w:szCs w:val="24"/>
        </w:rPr>
        <w:t xml:space="preserve"> in order to maximize passage efficiency of overshoot fallback steelhead.  </w:t>
      </w:r>
      <w:commentRangeEnd w:id="13"/>
      <w:r w:rsidR="00A578FD">
        <w:rPr>
          <w:rStyle w:val="CommentReference"/>
        </w:rPr>
        <w:commentReference w:id="13"/>
      </w:r>
      <w:commentRangeStart w:id="14"/>
      <w:r w:rsidR="00D4759B">
        <w:rPr>
          <w:rFonts w:ascii="Times New Roman" w:hAnsi="Times New Roman"/>
          <w:sz w:val="24"/>
          <w:szCs w:val="24"/>
        </w:rPr>
        <w:t>Lower Columbia River hydro</w:t>
      </w:r>
      <w:r w:rsidR="00884CE1">
        <w:rPr>
          <w:rFonts w:ascii="Times New Roman" w:hAnsi="Times New Roman"/>
          <w:sz w:val="24"/>
          <w:szCs w:val="24"/>
        </w:rPr>
        <w:t>-</w:t>
      </w:r>
      <w:r w:rsidR="00D4759B">
        <w:rPr>
          <w:rFonts w:ascii="Times New Roman" w:hAnsi="Times New Roman"/>
          <w:sz w:val="24"/>
          <w:szCs w:val="24"/>
        </w:rPr>
        <w:t xml:space="preserve">projects may </w:t>
      </w:r>
      <w:r w:rsidR="00D4759B">
        <w:rPr>
          <w:rFonts w:ascii="Times New Roman" w:hAnsi="Times New Roman"/>
          <w:sz w:val="24"/>
          <w:szCs w:val="24"/>
        </w:rPr>
        <w:lastRenderedPageBreak/>
        <w:t>need to operate downstream surface flow passage routes the entire non-spill period</w:t>
      </w:r>
      <w:commentRangeEnd w:id="14"/>
      <w:r w:rsidR="00A578FD">
        <w:rPr>
          <w:rStyle w:val="CommentReference"/>
        </w:rPr>
        <w:commentReference w:id="14"/>
      </w:r>
      <w:r w:rsidR="00D4759B">
        <w:rPr>
          <w:rFonts w:ascii="Times New Roman" w:hAnsi="Times New Roman"/>
          <w:sz w:val="24"/>
          <w:szCs w:val="24"/>
        </w:rPr>
        <w:t xml:space="preserve">. Additionally, operation of surface flow passage during spills periods </w:t>
      </w:r>
      <w:r w:rsidR="009E0726">
        <w:rPr>
          <w:rFonts w:ascii="Times New Roman" w:hAnsi="Times New Roman"/>
          <w:sz w:val="24"/>
          <w:szCs w:val="24"/>
        </w:rPr>
        <w:t xml:space="preserve">through the end of June </w:t>
      </w:r>
      <w:r w:rsidR="00D4759B">
        <w:rPr>
          <w:rFonts w:ascii="Times New Roman" w:hAnsi="Times New Roman"/>
          <w:sz w:val="24"/>
          <w:szCs w:val="24"/>
        </w:rPr>
        <w:t>would</w:t>
      </w:r>
      <w:r w:rsidR="008350DF">
        <w:rPr>
          <w:rFonts w:ascii="Times New Roman" w:hAnsi="Times New Roman"/>
          <w:sz w:val="24"/>
          <w:szCs w:val="24"/>
        </w:rPr>
        <w:t xml:space="preserve"> also</w:t>
      </w:r>
      <w:r w:rsidR="00D4759B">
        <w:rPr>
          <w:rFonts w:ascii="Times New Roman" w:hAnsi="Times New Roman"/>
          <w:sz w:val="24"/>
          <w:szCs w:val="24"/>
        </w:rPr>
        <w:t xml:space="preserve"> increase the passage </w:t>
      </w:r>
      <w:r w:rsidR="00CD5A4A">
        <w:rPr>
          <w:rFonts w:ascii="Times New Roman" w:hAnsi="Times New Roman"/>
          <w:sz w:val="24"/>
          <w:szCs w:val="24"/>
        </w:rPr>
        <w:t xml:space="preserve">efficiency </w:t>
      </w:r>
      <w:r w:rsidR="00D4759B">
        <w:rPr>
          <w:rFonts w:ascii="Times New Roman" w:hAnsi="Times New Roman"/>
          <w:sz w:val="24"/>
          <w:szCs w:val="24"/>
        </w:rPr>
        <w:t>of kelts.</w:t>
      </w:r>
      <w:r w:rsidR="00CD5A4A">
        <w:rPr>
          <w:rFonts w:ascii="Times New Roman" w:hAnsi="Times New Roman"/>
          <w:sz w:val="24"/>
          <w:szCs w:val="24"/>
        </w:rPr>
        <w:t xml:space="preserve">  Following the completion of a similar analysis in the Snake River, </w:t>
      </w:r>
      <w:r w:rsidR="00337B8A">
        <w:rPr>
          <w:rFonts w:ascii="Times New Roman" w:hAnsi="Times New Roman"/>
          <w:sz w:val="24"/>
          <w:szCs w:val="24"/>
        </w:rPr>
        <w:t>the potential benefit, in terms of population viability, resulting from higher downstream passage efficiency throughout the Columbia-Snake River basin by both pre-spawn and post-spawn steelhead can be estimated using existing models (e.g., population viability or life cycle models)</w:t>
      </w:r>
      <w:r w:rsidR="008350DF">
        <w:rPr>
          <w:rFonts w:ascii="Times New Roman" w:hAnsi="Times New Roman"/>
          <w:sz w:val="24"/>
          <w:szCs w:val="24"/>
        </w:rPr>
        <w:t xml:space="preserve">. </w:t>
      </w:r>
      <w:r w:rsidR="00337B8A">
        <w:rPr>
          <w:rFonts w:ascii="Times New Roman" w:hAnsi="Times New Roman"/>
          <w:sz w:val="24"/>
          <w:szCs w:val="24"/>
        </w:rPr>
        <w:t>Furthermore, existing monitoring programs at Priest Rapids and Lower Granite dams will provide annual estimates of conversion rates and serve as a low-cost effectiveness monitoring tool.</w:t>
      </w:r>
      <w:r w:rsidR="004B27FA">
        <w:rPr>
          <w:rFonts w:ascii="Times New Roman" w:hAnsi="Times New Roman"/>
          <w:sz w:val="24"/>
          <w:szCs w:val="24"/>
        </w:rPr>
        <w:t xml:space="preserve"> </w:t>
      </w:r>
      <w:r w:rsidR="008350DF">
        <w:rPr>
          <w:rFonts w:ascii="Times New Roman" w:hAnsi="Times New Roman"/>
          <w:sz w:val="24"/>
          <w:szCs w:val="24"/>
        </w:rPr>
        <w:t>While the recommendations from the study conducted at The Dalles Dam</w:t>
      </w:r>
      <w:r w:rsidR="00D4759B">
        <w:rPr>
          <w:rFonts w:ascii="Times New Roman" w:hAnsi="Times New Roman"/>
          <w:sz w:val="24"/>
          <w:szCs w:val="24"/>
        </w:rPr>
        <w:t xml:space="preserve"> </w:t>
      </w:r>
      <w:r w:rsidR="008350DF">
        <w:rPr>
          <w:rFonts w:ascii="Times New Roman" w:hAnsi="Times New Roman"/>
          <w:sz w:val="24"/>
          <w:szCs w:val="24"/>
        </w:rPr>
        <w:t xml:space="preserve">have been implemented (Khan et al 2013), </w:t>
      </w:r>
      <w:r w:rsidR="004B27FA">
        <w:rPr>
          <w:rFonts w:ascii="Times New Roman" w:hAnsi="Times New Roman"/>
          <w:sz w:val="24"/>
          <w:szCs w:val="24"/>
        </w:rPr>
        <w:t xml:space="preserve">all the steelhead populations exhibiting high rates of overshoot are upstream of The Dalles Dam (Richins and Skalski 2018).   </w:t>
      </w:r>
      <w:r w:rsidR="008350DF">
        <w:rPr>
          <w:rFonts w:ascii="Times New Roman" w:hAnsi="Times New Roman"/>
          <w:sz w:val="24"/>
          <w:szCs w:val="24"/>
        </w:rPr>
        <w:t xml:space="preserve"> </w:t>
      </w:r>
      <w:r w:rsidR="00D4759B">
        <w:rPr>
          <w:rFonts w:ascii="Times New Roman" w:hAnsi="Times New Roman"/>
          <w:sz w:val="24"/>
          <w:szCs w:val="24"/>
        </w:rPr>
        <w:t xml:space="preserve"> </w:t>
      </w:r>
    </w:p>
    <w:p w14:paraId="2D608637" w14:textId="77777777" w:rsidR="00CC4DED" w:rsidRDefault="00CC4DED">
      <w:pPr>
        <w:spacing w:after="160" w:line="259" w:lineRule="auto"/>
        <w:rPr>
          <w:rFonts w:ascii="Times New Roman" w:hAnsi="Times New Roman"/>
          <w:sz w:val="24"/>
          <w:szCs w:val="24"/>
        </w:rPr>
      </w:pPr>
    </w:p>
    <w:p w14:paraId="6B09C824" w14:textId="77777777" w:rsidR="00B11A01" w:rsidRPr="00F926E3" w:rsidRDefault="00F926E3">
      <w:pPr>
        <w:spacing w:after="160" w:line="259" w:lineRule="auto"/>
        <w:rPr>
          <w:rFonts w:ascii="Times New Roman" w:hAnsi="Times New Roman"/>
          <w:b/>
          <w:sz w:val="24"/>
          <w:szCs w:val="24"/>
        </w:rPr>
      </w:pPr>
      <w:r w:rsidRPr="00F926E3">
        <w:rPr>
          <w:rFonts w:ascii="Times New Roman" w:hAnsi="Times New Roman"/>
          <w:b/>
          <w:sz w:val="24"/>
          <w:szCs w:val="24"/>
        </w:rPr>
        <w:t>ACKNOWLEDGMENTS</w:t>
      </w:r>
      <w:r w:rsidR="004B27FA" w:rsidRPr="00F926E3">
        <w:rPr>
          <w:rFonts w:ascii="Times New Roman" w:hAnsi="Times New Roman"/>
          <w:b/>
          <w:sz w:val="24"/>
          <w:szCs w:val="24"/>
        </w:rPr>
        <w:t xml:space="preserve"> </w:t>
      </w:r>
    </w:p>
    <w:p w14:paraId="714FF6F3" w14:textId="78E90DDD" w:rsidR="004B27FA" w:rsidRDefault="009B1D54"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This research was funded by Bonneville Power Administration under Project #2010-034-00. We would like to thank Janet </w:t>
      </w:r>
      <w:proofErr w:type="spellStart"/>
      <w:r>
        <w:rPr>
          <w:rFonts w:ascii="Times New Roman" w:hAnsi="Times New Roman"/>
          <w:sz w:val="24"/>
          <w:szCs w:val="24"/>
        </w:rPr>
        <w:t>Eckenberg</w:t>
      </w:r>
      <w:proofErr w:type="spellEnd"/>
      <w:r>
        <w:rPr>
          <w:rFonts w:ascii="Times New Roman" w:hAnsi="Times New Roman"/>
          <w:sz w:val="24"/>
          <w:szCs w:val="24"/>
        </w:rPr>
        <w:t xml:space="preserve"> for leading tagging operations at Priest Rapids Dam and Jay Deason, Matt Stilwater, Garret Rains, David Grundy and numerous other technicians for constructing, installing and maintain the IPDS infrastructure upstream of Priest Rapids Dam. </w:t>
      </w:r>
      <w:r w:rsidR="00D84060">
        <w:rPr>
          <w:rFonts w:ascii="Times New Roman" w:hAnsi="Times New Roman"/>
          <w:sz w:val="24"/>
          <w:szCs w:val="24"/>
        </w:rPr>
        <w:t xml:space="preserve">Alf Haukenes, Dan Rawding and two anonymous reviewers provided helpful comments on earlier versions of the manuscript. </w:t>
      </w:r>
      <w:r>
        <w:rPr>
          <w:rFonts w:ascii="Times New Roman" w:hAnsi="Times New Roman"/>
          <w:sz w:val="24"/>
          <w:szCs w:val="24"/>
        </w:rPr>
        <w:t>We would also like to thank</w:t>
      </w:r>
      <w:ins w:id="15" w:author="Andrew Murdoch" w:date="2020-03-30T15:26:00Z">
        <w:r w:rsidR="00D84060">
          <w:rPr>
            <w:rFonts w:ascii="Times New Roman" w:hAnsi="Times New Roman"/>
            <w:sz w:val="24"/>
            <w:szCs w:val="24"/>
          </w:rPr>
          <w:t xml:space="preserve"> </w:t>
        </w:r>
      </w:ins>
      <w:r>
        <w:rPr>
          <w:rFonts w:ascii="Times New Roman" w:hAnsi="Times New Roman"/>
          <w:sz w:val="24"/>
          <w:szCs w:val="24"/>
        </w:rPr>
        <w:t xml:space="preserve">Grant County PUD for providing access to the Off Ladder Adult Fish Trap (OLAFT) at Priest Rapids Dam for over 30 years and Chelan County PUD for providing PIT tags for adult steelhead.     </w:t>
      </w:r>
    </w:p>
    <w:p w14:paraId="23C1BB72" w14:textId="77777777" w:rsidR="004B27FA" w:rsidRDefault="004B27FA" w:rsidP="00373BFC">
      <w:pPr>
        <w:spacing w:after="0" w:line="480" w:lineRule="auto"/>
        <w:rPr>
          <w:rFonts w:ascii="Times New Roman" w:hAnsi="Times New Roman"/>
          <w:sz w:val="24"/>
          <w:szCs w:val="24"/>
        </w:rPr>
      </w:pPr>
    </w:p>
    <w:p w14:paraId="5A40BEEF" w14:textId="77777777" w:rsidR="004B27FA" w:rsidRDefault="004B27FA" w:rsidP="00373BFC">
      <w:pPr>
        <w:spacing w:after="0" w:line="480" w:lineRule="auto"/>
        <w:rPr>
          <w:rFonts w:ascii="Times New Roman" w:hAnsi="Times New Roman"/>
          <w:sz w:val="24"/>
          <w:szCs w:val="24"/>
        </w:rPr>
      </w:pPr>
    </w:p>
    <w:p w14:paraId="00E9AB59" w14:textId="77777777" w:rsidR="004B27FA" w:rsidRDefault="004B27FA" w:rsidP="00373BFC">
      <w:pPr>
        <w:spacing w:after="0" w:line="480" w:lineRule="auto"/>
        <w:rPr>
          <w:rFonts w:ascii="Times New Roman" w:hAnsi="Times New Roman"/>
          <w:sz w:val="24"/>
          <w:szCs w:val="24"/>
        </w:rPr>
      </w:pPr>
    </w:p>
    <w:p w14:paraId="1F5F249D" w14:textId="77777777" w:rsidR="004B27FA" w:rsidRDefault="004B27FA" w:rsidP="00373BFC">
      <w:pPr>
        <w:spacing w:after="0" w:line="480" w:lineRule="auto"/>
        <w:rPr>
          <w:rFonts w:ascii="Times New Roman" w:hAnsi="Times New Roman"/>
          <w:sz w:val="24"/>
          <w:szCs w:val="24"/>
        </w:rPr>
      </w:pPr>
    </w:p>
    <w:p w14:paraId="200C661E" w14:textId="77777777" w:rsidR="004B27FA" w:rsidRDefault="004B27FA" w:rsidP="00373BFC">
      <w:pPr>
        <w:spacing w:after="0" w:line="480" w:lineRule="auto"/>
        <w:rPr>
          <w:rFonts w:ascii="Times New Roman" w:hAnsi="Times New Roman"/>
          <w:sz w:val="24"/>
          <w:szCs w:val="24"/>
        </w:rPr>
      </w:pPr>
    </w:p>
    <w:p w14:paraId="16B64C07" w14:textId="77777777" w:rsidR="004B27FA" w:rsidRDefault="004B27FA" w:rsidP="00373BFC">
      <w:pPr>
        <w:spacing w:after="0" w:line="480" w:lineRule="auto"/>
        <w:rPr>
          <w:rFonts w:ascii="Times New Roman" w:hAnsi="Times New Roman"/>
          <w:sz w:val="24"/>
          <w:szCs w:val="24"/>
        </w:rPr>
      </w:pPr>
    </w:p>
    <w:p w14:paraId="41B9BEE3" w14:textId="0530A81D" w:rsidR="00C66007" w:rsidRDefault="0068257D" w:rsidP="00373BFC">
      <w:pPr>
        <w:spacing w:after="0" w:line="480" w:lineRule="auto"/>
        <w:rPr>
          <w:rFonts w:ascii="Times New Roman" w:hAnsi="Times New Roman"/>
          <w:sz w:val="24"/>
          <w:szCs w:val="24"/>
        </w:rPr>
      </w:pPr>
      <w:r>
        <w:rPr>
          <w:rFonts w:ascii="Times New Roman" w:hAnsi="Times New Roman"/>
          <w:sz w:val="24"/>
          <w:szCs w:val="24"/>
        </w:rPr>
        <w:t xml:space="preserve">Table 1. Steelhead abundance (adjusted for ladder fallback) at Priest Rapids Dam and the estimated number of </w:t>
      </w:r>
      <w:r w:rsidR="008B3CFB">
        <w:rPr>
          <w:rFonts w:ascii="Times New Roman" w:hAnsi="Times New Roman"/>
          <w:sz w:val="24"/>
          <w:szCs w:val="24"/>
        </w:rPr>
        <w:t xml:space="preserve">overshoot </w:t>
      </w:r>
      <w:r>
        <w:rPr>
          <w:rFonts w:ascii="Times New Roman" w:hAnsi="Times New Roman"/>
          <w:sz w:val="24"/>
          <w:szCs w:val="24"/>
        </w:rPr>
        <w:t>fallback steelhead using the patch occupancy model, 2010-2017.</w:t>
      </w:r>
    </w:p>
    <w:tbl>
      <w:tblPr>
        <w:tblStyle w:val="TableGrid"/>
        <w:tblW w:w="107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1179"/>
        <w:gridCol w:w="1166"/>
        <w:gridCol w:w="244"/>
        <w:gridCol w:w="1056"/>
        <w:gridCol w:w="983"/>
        <w:gridCol w:w="970"/>
        <w:gridCol w:w="356"/>
        <w:gridCol w:w="1080"/>
        <w:gridCol w:w="1350"/>
        <w:gridCol w:w="1620"/>
      </w:tblGrid>
      <w:tr w:rsidR="003616B1" w14:paraId="33A58ECC" w14:textId="77777777" w:rsidTr="00CE66BB">
        <w:trPr>
          <w:trHeight w:val="1043"/>
        </w:trPr>
        <w:tc>
          <w:tcPr>
            <w:tcW w:w="706" w:type="dxa"/>
            <w:vMerge w:val="restart"/>
            <w:vAlign w:val="center"/>
          </w:tcPr>
          <w:p w14:paraId="0DDCE6DB" w14:textId="77777777" w:rsidR="003616B1" w:rsidRDefault="003616B1" w:rsidP="003616B1">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2345" w:type="dxa"/>
            <w:gridSpan w:val="2"/>
            <w:tcBorders>
              <w:bottom w:val="single" w:sz="4" w:space="0" w:color="auto"/>
            </w:tcBorders>
            <w:vAlign w:val="center"/>
          </w:tcPr>
          <w:p w14:paraId="6E91119C" w14:textId="77777777" w:rsidR="003616B1" w:rsidRDefault="003616B1" w:rsidP="00447CA2">
            <w:pPr>
              <w:spacing w:after="0" w:line="480" w:lineRule="auto"/>
              <w:jc w:val="center"/>
              <w:rPr>
                <w:rFonts w:ascii="Times New Roman" w:hAnsi="Times New Roman"/>
                <w:sz w:val="24"/>
                <w:szCs w:val="24"/>
              </w:rPr>
            </w:pPr>
            <w:r>
              <w:rPr>
                <w:rFonts w:ascii="Times New Roman" w:hAnsi="Times New Roman"/>
                <w:sz w:val="24"/>
                <w:szCs w:val="24"/>
              </w:rPr>
              <w:t>Adjusted Priest Rapids Dam Count</w:t>
            </w:r>
          </w:p>
        </w:tc>
        <w:tc>
          <w:tcPr>
            <w:tcW w:w="244" w:type="dxa"/>
            <w:vMerge w:val="restart"/>
            <w:vAlign w:val="center"/>
          </w:tcPr>
          <w:p w14:paraId="4E5D7466" w14:textId="77777777" w:rsidR="003616B1" w:rsidRDefault="003616B1" w:rsidP="00CE66BB">
            <w:pPr>
              <w:spacing w:after="0" w:line="480" w:lineRule="auto"/>
              <w:jc w:val="center"/>
              <w:rPr>
                <w:rFonts w:ascii="Times New Roman" w:hAnsi="Times New Roman"/>
                <w:sz w:val="24"/>
                <w:szCs w:val="24"/>
              </w:rPr>
            </w:pPr>
          </w:p>
        </w:tc>
        <w:tc>
          <w:tcPr>
            <w:tcW w:w="7415" w:type="dxa"/>
            <w:gridSpan w:val="7"/>
            <w:vAlign w:val="center"/>
          </w:tcPr>
          <w:p w14:paraId="72474817" w14:textId="379096C8" w:rsidR="003616B1" w:rsidRDefault="003616B1" w:rsidP="00CE66BB">
            <w:pPr>
              <w:spacing w:after="0" w:line="480" w:lineRule="auto"/>
              <w:jc w:val="center"/>
              <w:rPr>
                <w:rFonts w:ascii="Times New Roman" w:hAnsi="Times New Roman"/>
                <w:sz w:val="24"/>
                <w:szCs w:val="24"/>
              </w:rPr>
            </w:pPr>
            <w:r>
              <w:rPr>
                <w:rFonts w:ascii="Times New Roman" w:hAnsi="Times New Roman"/>
                <w:sz w:val="24"/>
                <w:szCs w:val="24"/>
              </w:rPr>
              <w:t>Estimated overshoot fallback abundance</w:t>
            </w:r>
          </w:p>
        </w:tc>
      </w:tr>
      <w:tr w:rsidR="00A75D22" w14:paraId="5A861E41" w14:textId="77777777" w:rsidTr="00CE66BB">
        <w:tc>
          <w:tcPr>
            <w:tcW w:w="706" w:type="dxa"/>
            <w:vMerge/>
            <w:vAlign w:val="center"/>
          </w:tcPr>
          <w:p w14:paraId="7163E613" w14:textId="77777777" w:rsidR="00A75D22" w:rsidRDefault="00A75D22" w:rsidP="00CE66BB">
            <w:pPr>
              <w:spacing w:after="0" w:line="480" w:lineRule="auto"/>
              <w:jc w:val="center"/>
              <w:rPr>
                <w:rFonts w:ascii="Times New Roman" w:hAnsi="Times New Roman"/>
                <w:sz w:val="24"/>
                <w:szCs w:val="24"/>
              </w:rPr>
            </w:pPr>
          </w:p>
        </w:tc>
        <w:tc>
          <w:tcPr>
            <w:tcW w:w="1179" w:type="dxa"/>
            <w:vMerge w:val="restart"/>
            <w:tcBorders>
              <w:top w:val="single" w:sz="4" w:space="0" w:color="auto"/>
              <w:bottom w:val="single" w:sz="4" w:space="0" w:color="auto"/>
            </w:tcBorders>
            <w:vAlign w:val="center"/>
          </w:tcPr>
          <w:p w14:paraId="207E4910" w14:textId="7777777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Wild</w:t>
            </w:r>
          </w:p>
        </w:tc>
        <w:tc>
          <w:tcPr>
            <w:tcW w:w="1166" w:type="dxa"/>
            <w:vMerge w:val="restart"/>
            <w:tcBorders>
              <w:top w:val="single" w:sz="4" w:space="0" w:color="auto"/>
              <w:bottom w:val="single" w:sz="4" w:space="0" w:color="auto"/>
            </w:tcBorders>
            <w:vAlign w:val="center"/>
          </w:tcPr>
          <w:p w14:paraId="27C59C7E" w14:textId="7777777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Hatchery</w:t>
            </w:r>
          </w:p>
        </w:tc>
        <w:tc>
          <w:tcPr>
            <w:tcW w:w="244" w:type="dxa"/>
            <w:vMerge/>
            <w:vAlign w:val="center"/>
          </w:tcPr>
          <w:p w14:paraId="631151A8" w14:textId="77777777" w:rsidR="00A75D22" w:rsidRDefault="00A75D22" w:rsidP="00CE66BB">
            <w:pPr>
              <w:spacing w:after="0" w:line="480" w:lineRule="auto"/>
              <w:jc w:val="center"/>
              <w:rPr>
                <w:rFonts w:ascii="Times New Roman" w:hAnsi="Times New Roman"/>
                <w:sz w:val="24"/>
                <w:szCs w:val="24"/>
              </w:rPr>
            </w:pPr>
          </w:p>
        </w:tc>
        <w:tc>
          <w:tcPr>
            <w:tcW w:w="3009" w:type="dxa"/>
            <w:gridSpan w:val="3"/>
            <w:tcBorders>
              <w:top w:val="single" w:sz="4" w:space="0" w:color="auto"/>
              <w:bottom w:val="single" w:sz="4" w:space="0" w:color="auto"/>
            </w:tcBorders>
            <w:vAlign w:val="center"/>
          </w:tcPr>
          <w:p w14:paraId="2A76899A" w14:textId="7777777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Wild</w:t>
            </w:r>
          </w:p>
        </w:tc>
        <w:tc>
          <w:tcPr>
            <w:tcW w:w="356" w:type="dxa"/>
            <w:vMerge w:val="restart"/>
            <w:tcBorders>
              <w:top w:val="single" w:sz="4" w:space="0" w:color="auto"/>
            </w:tcBorders>
            <w:vAlign w:val="center"/>
          </w:tcPr>
          <w:p w14:paraId="0ECD4C01" w14:textId="77777777" w:rsidR="00A75D22" w:rsidRDefault="00A75D22" w:rsidP="00CE66BB">
            <w:pPr>
              <w:spacing w:after="0" w:line="480" w:lineRule="auto"/>
              <w:jc w:val="center"/>
              <w:rPr>
                <w:rFonts w:ascii="Times New Roman" w:hAnsi="Times New Roman"/>
                <w:sz w:val="24"/>
                <w:szCs w:val="24"/>
              </w:rPr>
            </w:pPr>
          </w:p>
        </w:tc>
        <w:tc>
          <w:tcPr>
            <w:tcW w:w="4050" w:type="dxa"/>
            <w:gridSpan w:val="3"/>
            <w:tcBorders>
              <w:top w:val="single" w:sz="4" w:space="0" w:color="auto"/>
              <w:bottom w:val="single" w:sz="4" w:space="0" w:color="auto"/>
            </w:tcBorders>
            <w:vAlign w:val="center"/>
          </w:tcPr>
          <w:p w14:paraId="20899E2E" w14:textId="4C91C206"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Hatchery</w:t>
            </w:r>
          </w:p>
        </w:tc>
      </w:tr>
      <w:tr w:rsidR="00A75D22" w14:paraId="46A21414" w14:textId="77777777" w:rsidTr="00CE66BB">
        <w:tc>
          <w:tcPr>
            <w:tcW w:w="706" w:type="dxa"/>
            <w:vMerge/>
            <w:vAlign w:val="center"/>
          </w:tcPr>
          <w:p w14:paraId="664391C1" w14:textId="77777777" w:rsidR="00A75D22" w:rsidRDefault="00A75D22" w:rsidP="00CE66BB">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493B99C4" w14:textId="77777777" w:rsidR="00A75D22" w:rsidRDefault="00A75D22" w:rsidP="00CE66BB">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0E86C953" w14:textId="77777777" w:rsidR="00A75D22" w:rsidRDefault="00A75D22" w:rsidP="00CE66BB">
            <w:pPr>
              <w:spacing w:after="0" w:line="480" w:lineRule="auto"/>
              <w:jc w:val="center"/>
              <w:rPr>
                <w:rFonts w:ascii="Times New Roman" w:hAnsi="Times New Roman"/>
                <w:sz w:val="24"/>
                <w:szCs w:val="24"/>
              </w:rPr>
            </w:pPr>
          </w:p>
        </w:tc>
        <w:tc>
          <w:tcPr>
            <w:tcW w:w="244" w:type="dxa"/>
            <w:vMerge/>
            <w:vAlign w:val="center"/>
          </w:tcPr>
          <w:p w14:paraId="63E635D0" w14:textId="77777777" w:rsidR="00A75D22" w:rsidRDefault="00A75D22" w:rsidP="00CE66BB">
            <w:pPr>
              <w:spacing w:after="0" w:line="480" w:lineRule="auto"/>
              <w:jc w:val="center"/>
              <w:rPr>
                <w:rFonts w:ascii="Times New Roman" w:hAnsi="Times New Roman"/>
                <w:sz w:val="24"/>
                <w:szCs w:val="24"/>
              </w:rPr>
            </w:pPr>
          </w:p>
        </w:tc>
        <w:tc>
          <w:tcPr>
            <w:tcW w:w="1056" w:type="dxa"/>
            <w:vMerge w:val="restart"/>
            <w:tcBorders>
              <w:top w:val="single" w:sz="4" w:space="0" w:color="auto"/>
            </w:tcBorders>
            <w:vAlign w:val="center"/>
          </w:tcPr>
          <w:p w14:paraId="11AB6367" w14:textId="7777777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1953" w:type="dxa"/>
            <w:gridSpan w:val="2"/>
            <w:tcBorders>
              <w:top w:val="single" w:sz="4" w:space="0" w:color="auto"/>
              <w:bottom w:val="single" w:sz="4" w:space="0" w:color="auto"/>
            </w:tcBorders>
            <w:vAlign w:val="center"/>
          </w:tcPr>
          <w:p w14:paraId="6693F26E" w14:textId="73F885B5"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95% CI</w:t>
            </w:r>
          </w:p>
        </w:tc>
        <w:tc>
          <w:tcPr>
            <w:tcW w:w="356" w:type="dxa"/>
            <w:vMerge/>
            <w:vAlign w:val="center"/>
          </w:tcPr>
          <w:p w14:paraId="3A257836" w14:textId="77777777" w:rsidR="00A75D22" w:rsidRDefault="00A75D22" w:rsidP="00CE66BB">
            <w:pPr>
              <w:spacing w:after="0" w:line="480" w:lineRule="auto"/>
              <w:jc w:val="center"/>
              <w:rPr>
                <w:rFonts w:ascii="Times New Roman" w:hAnsi="Times New Roman"/>
                <w:sz w:val="24"/>
                <w:szCs w:val="24"/>
              </w:rPr>
            </w:pPr>
          </w:p>
        </w:tc>
        <w:tc>
          <w:tcPr>
            <w:tcW w:w="1080" w:type="dxa"/>
            <w:vMerge w:val="restart"/>
            <w:tcBorders>
              <w:top w:val="single" w:sz="4" w:space="0" w:color="auto"/>
              <w:right w:val="nil"/>
            </w:tcBorders>
            <w:vAlign w:val="center"/>
          </w:tcPr>
          <w:p w14:paraId="54C85215" w14:textId="1B2D7670"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970" w:type="dxa"/>
            <w:gridSpan w:val="2"/>
            <w:tcBorders>
              <w:top w:val="nil"/>
              <w:left w:val="nil"/>
              <w:bottom w:val="single" w:sz="4" w:space="0" w:color="auto"/>
              <w:right w:val="nil"/>
            </w:tcBorders>
            <w:vAlign w:val="center"/>
          </w:tcPr>
          <w:p w14:paraId="7438EB26" w14:textId="30D0FA83"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95% CI</w:t>
            </w:r>
          </w:p>
        </w:tc>
      </w:tr>
      <w:tr w:rsidR="00A75D22" w14:paraId="0D83FEEC" w14:textId="77777777" w:rsidTr="00CE66BB">
        <w:trPr>
          <w:trHeight w:val="332"/>
        </w:trPr>
        <w:tc>
          <w:tcPr>
            <w:tcW w:w="706" w:type="dxa"/>
            <w:vMerge/>
            <w:tcBorders>
              <w:bottom w:val="single" w:sz="4" w:space="0" w:color="auto"/>
            </w:tcBorders>
            <w:vAlign w:val="center"/>
          </w:tcPr>
          <w:p w14:paraId="4EABF290" w14:textId="77777777" w:rsidR="00A75D22" w:rsidRDefault="00A75D22" w:rsidP="00CE66BB">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358558AD" w14:textId="77777777" w:rsidR="00A75D22" w:rsidRDefault="00A75D22" w:rsidP="00CE66BB">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57A7C0EF" w14:textId="77777777" w:rsidR="00A75D22" w:rsidRDefault="00A75D22" w:rsidP="00CE66BB">
            <w:pPr>
              <w:spacing w:after="0" w:line="480" w:lineRule="auto"/>
              <w:jc w:val="center"/>
              <w:rPr>
                <w:rFonts w:ascii="Times New Roman" w:hAnsi="Times New Roman"/>
                <w:sz w:val="24"/>
                <w:szCs w:val="24"/>
              </w:rPr>
            </w:pPr>
          </w:p>
        </w:tc>
        <w:tc>
          <w:tcPr>
            <w:tcW w:w="244" w:type="dxa"/>
            <w:vMerge/>
            <w:tcBorders>
              <w:bottom w:val="single" w:sz="4" w:space="0" w:color="auto"/>
            </w:tcBorders>
            <w:vAlign w:val="center"/>
          </w:tcPr>
          <w:p w14:paraId="59A173BA" w14:textId="77777777" w:rsidR="00A75D22" w:rsidRDefault="00A75D22" w:rsidP="00CE66BB">
            <w:pPr>
              <w:spacing w:after="0" w:line="480" w:lineRule="auto"/>
              <w:jc w:val="center"/>
              <w:rPr>
                <w:rFonts w:ascii="Times New Roman" w:hAnsi="Times New Roman"/>
                <w:sz w:val="24"/>
                <w:szCs w:val="24"/>
              </w:rPr>
            </w:pPr>
          </w:p>
        </w:tc>
        <w:tc>
          <w:tcPr>
            <w:tcW w:w="1056" w:type="dxa"/>
            <w:vMerge/>
            <w:tcBorders>
              <w:bottom w:val="single" w:sz="4" w:space="0" w:color="auto"/>
            </w:tcBorders>
            <w:vAlign w:val="center"/>
          </w:tcPr>
          <w:p w14:paraId="21E19DC9" w14:textId="77777777" w:rsidR="00A75D22" w:rsidRDefault="00A75D22" w:rsidP="00CE66BB">
            <w:pPr>
              <w:spacing w:after="0" w:line="480" w:lineRule="auto"/>
              <w:jc w:val="center"/>
              <w:rPr>
                <w:rFonts w:ascii="Times New Roman" w:hAnsi="Times New Roman"/>
                <w:sz w:val="24"/>
                <w:szCs w:val="24"/>
              </w:rPr>
            </w:pPr>
          </w:p>
        </w:tc>
        <w:tc>
          <w:tcPr>
            <w:tcW w:w="983" w:type="dxa"/>
            <w:tcBorders>
              <w:top w:val="single" w:sz="4" w:space="0" w:color="auto"/>
              <w:bottom w:val="single" w:sz="4" w:space="0" w:color="auto"/>
            </w:tcBorders>
            <w:vAlign w:val="center"/>
          </w:tcPr>
          <w:p w14:paraId="676EDB1E" w14:textId="7BD1FF05"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Lower</w:t>
            </w:r>
          </w:p>
        </w:tc>
        <w:tc>
          <w:tcPr>
            <w:tcW w:w="970" w:type="dxa"/>
            <w:tcBorders>
              <w:top w:val="single" w:sz="4" w:space="0" w:color="auto"/>
              <w:bottom w:val="single" w:sz="4" w:space="0" w:color="auto"/>
            </w:tcBorders>
            <w:vAlign w:val="center"/>
          </w:tcPr>
          <w:p w14:paraId="22D90975" w14:textId="58AB6506"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Upper</w:t>
            </w:r>
          </w:p>
        </w:tc>
        <w:tc>
          <w:tcPr>
            <w:tcW w:w="356" w:type="dxa"/>
            <w:vMerge/>
            <w:tcBorders>
              <w:bottom w:val="single" w:sz="4" w:space="0" w:color="auto"/>
            </w:tcBorders>
            <w:vAlign w:val="center"/>
          </w:tcPr>
          <w:p w14:paraId="4C4B2BF4" w14:textId="77777777" w:rsidR="00A75D22" w:rsidRDefault="00A75D22" w:rsidP="00CE66BB">
            <w:pPr>
              <w:spacing w:after="0" w:line="480" w:lineRule="auto"/>
              <w:jc w:val="center"/>
              <w:rPr>
                <w:rFonts w:ascii="Times New Roman" w:hAnsi="Times New Roman"/>
                <w:sz w:val="24"/>
                <w:szCs w:val="24"/>
              </w:rPr>
            </w:pPr>
          </w:p>
        </w:tc>
        <w:tc>
          <w:tcPr>
            <w:tcW w:w="1080" w:type="dxa"/>
            <w:vMerge/>
            <w:tcBorders>
              <w:bottom w:val="single" w:sz="4" w:space="0" w:color="auto"/>
              <w:right w:val="nil"/>
            </w:tcBorders>
            <w:vAlign w:val="center"/>
          </w:tcPr>
          <w:p w14:paraId="7B4C9522" w14:textId="1A806FBB" w:rsidR="00A75D22" w:rsidRDefault="00A75D22" w:rsidP="00CE66BB">
            <w:pPr>
              <w:spacing w:after="0" w:line="480" w:lineRule="auto"/>
              <w:jc w:val="center"/>
              <w:rPr>
                <w:rFonts w:ascii="Times New Roman" w:hAnsi="Times New Roman"/>
                <w:sz w:val="24"/>
                <w:szCs w:val="24"/>
              </w:rPr>
            </w:pPr>
          </w:p>
        </w:tc>
        <w:tc>
          <w:tcPr>
            <w:tcW w:w="1350" w:type="dxa"/>
            <w:tcBorders>
              <w:top w:val="single" w:sz="4" w:space="0" w:color="auto"/>
              <w:left w:val="nil"/>
              <w:bottom w:val="single" w:sz="4" w:space="0" w:color="auto"/>
              <w:right w:val="nil"/>
            </w:tcBorders>
            <w:vAlign w:val="center"/>
          </w:tcPr>
          <w:p w14:paraId="44022C11" w14:textId="0FB56744"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Lower</w:t>
            </w:r>
          </w:p>
        </w:tc>
        <w:tc>
          <w:tcPr>
            <w:tcW w:w="1620" w:type="dxa"/>
            <w:tcBorders>
              <w:top w:val="single" w:sz="4" w:space="0" w:color="auto"/>
              <w:left w:val="nil"/>
              <w:bottom w:val="single" w:sz="4" w:space="0" w:color="auto"/>
              <w:right w:val="nil"/>
            </w:tcBorders>
            <w:vAlign w:val="center"/>
          </w:tcPr>
          <w:p w14:paraId="2261659D" w14:textId="04E4D73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Upper</w:t>
            </w:r>
          </w:p>
        </w:tc>
      </w:tr>
      <w:tr w:rsidR="009206A0" w14:paraId="28F57F93" w14:textId="77777777" w:rsidTr="00A75D22">
        <w:tc>
          <w:tcPr>
            <w:tcW w:w="706" w:type="dxa"/>
            <w:tcBorders>
              <w:top w:val="single" w:sz="4" w:space="0" w:color="auto"/>
              <w:bottom w:val="nil"/>
            </w:tcBorders>
            <w:vAlign w:val="center"/>
          </w:tcPr>
          <w:p w14:paraId="52E9261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2010</w:t>
            </w:r>
          </w:p>
        </w:tc>
        <w:tc>
          <w:tcPr>
            <w:tcW w:w="1179" w:type="dxa"/>
            <w:tcBorders>
              <w:top w:val="single" w:sz="4" w:space="0" w:color="auto"/>
              <w:bottom w:val="nil"/>
            </w:tcBorders>
            <w:vAlign w:val="center"/>
          </w:tcPr>
          <w:p w14:paraId="556756F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7,295</w:t>
            </w:r>
          </w:p>
        </w:tc>
        <w:tc>
          <w:tcPr>
            <w:tcW w:w="1166" w:type="dxa"/>
            <w:tcBorders>
              <w:top w:val="single" w:sz="4" w:space="0" w:color="auto"/>
              <w:bottom w:val="nil"/>
            </w:tcBorders>
            <w:vAlign w:val="center"/>
          </w:tcPr>
          <w:p w14:paraId="787FF8F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17,918</w:t>
            </w:r>
          </w:p>
        </w:tc>
        <w:tc>
          <w:tcPr>
            <w:tcW w:w="244" w:type="dxa"/>
            <w:tcBorders>
              <w:top w:val="single" w:sz="4" w:space="0" w:color="auto"/>
              <w:bottom w:val="nil"/>
            </w:tcBorders>
            <w:vAlign w:val="center"/>
          </w:tcPr>
          <w:p w14:paraId="607E7D75"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single" w:sz="4" w:space="0" w:color="auto"/>
              <w:bottom w:val="nil"/>
            </w:tcBorders>
            <w:vAlign w:val="center"/>
          </w:tcPr>
          <w:p w14:paraId="6F9FE30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1,652</w:t>
            </w:r>
          </w:p>
        </w:tc>
        <w:tc>
          <w:tcPr>
            <w:tcW w:w="983" w:type="dxa"/>
            <w:tcBorders>
              <w:top w:val="single" w:sz="4" w:space="0" w:color="auto"/>
              <w:bottom w:val="nil"/>
            </w:tcBorders>
            <w:vAlign w:val="center"/>
          </w:tcPr>
          <w:p w14:paraId="63D517C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1,411</w:t>
            </w:r>
          </w:p>
        </w:tc>
        <w:tc>
          <w:tcPr>
            <w:tcW w:w="970" w:type="dxa"/>
            <w:tcBorders>
              <w:top w:val="single" w:sz="4" w:space="0" w:color="auto"/>
              <w:bottom w:val="nil"/>
            </w:tcBorders>
            <w:vAlign w:val="center"/>
          </w:tcPr>
          <w:p w14:paraId="00FDE2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1,915</w:t>
            </w:r>
          </w:p>
        </w:tc>
        <w:tc>
          <w:tcPr>
            <w:tcW w:w="356" w:type="dxa"/>
            <w:tcBorders>
              <w:top w:val="single" w:sz="4" w:space="0" w:color="auto"/>
              <w:bottom w:val="nil"/>
            </w:tcBorders>
          </w:tcPr>
          <w:p w14:paraId="1BBF9D83"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single" w:sz="4" w:space="0" w:color="auto"/>
              <w:bottom w:val="nil"/>
              <w:right w:val="nil"/>
            </w:tcBorders>
            <w:vAlign w:val="center"/>
          </w:tcPr>
          <w:p w14:paraId="26E9B423" w14:textId="0861672B"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1,532</w:t>
            </w:r>
          </w:p>
        </w:tc>
        <w:tc>
          <w:tcPr>
            <w:tcW w:w="1350" w:type="dxa"/>
            <w:tcBorders>
              <w:top w:val="single" w:sz="4" w:space="0" w:color="auto"/>
              <w:left w:val="nil"/>
              <w:bottom w:val="nil"/>
              <w:right w:val="nil"/>
            </w:tcBorders>
            <w:vAlign w:val="center"/>
          </w:tcPr>
          <w:p w14:paraId="6EB065E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1,265</w:t>
            </w:r>
          </w:p>
        </w:tc>
        <w:tc>
          <w:tcPr>
            <w:tcW w:w="1620" w:type="dxa"/>
            <w:tcBorders>
              <w:top w:val="single" w:sz="4" w:space="0" w:color="auto"/>
              <w:left w:val="nil"/>
              <w:bottom w:val="nil"/>
              <w:right w:val="nil"/>
            </w:tcBorders>
            <w:vAlign w:val="center"/>
          </w:tcPr>
          <w:p w14:paraId="004317D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1,765</w:t>
            </w:r>
          </w:p>
        </w:tc>
      </w:tr>
      <w:tr w:rsidR="009206A0" w14:paraId="41F35C4C" w14:textId="77777777" w:rsidTr="00A75D22">
        <w:tc>
          <w:tcPr>
            <w:tcW w:w="706" w:type="dxa"/>
            <w:tcBorders>
              <w:top w:val="nil"/>
            </w:tcBorders>
            <w:vAlign w:val="center"/>
          </w:tcPr>
          <w:p w14:paraId="6D2BEB4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2011</w:t>
            </w:r>
          </w:p>
        </w:tc>
        <w:tc>
          <w:tcPr>
            <w:tcW w:w="1179" w:type="dxa"/>
            <w:tcBorders>
              <w:top w:val="nil"/>
            </w:tcBorders>
            <w:vAlign w:val="center"/>
          </w:tcPr>
          <w:p w14:paraId="48EE69A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4,705</w:t>
            </w:r>
          </w:p>
        </w:tc>
        <w:tc>
          <w:tcPr>
            <w:tcW w:w="1166" w:type="dxa"/>
            <w:tcBorders>
              <w:top w:val="nil"/>
            </w:tcBorders>
            <w:vAlign w:val="center"/>
          </w:tcPr>
          <w:p w14:paraId="7D57D13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15,291</w:t>
            </w:r>
          </w:p>
        </w:tc>
        <w:tc>
          <w:tcPr>
            <w:tcW w:w="244" w:type="dxa"/>
            <w:tcBorders>
              <w:top w:val="nil"/>
            </w:tcBorders>
            <w:vAlign w:val="center"/>
          </w:tcPr>
          <w:p w14:paraId="2D01B82B"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nil"/>
            </w:tcBorders>
            <w:vAlign w:val="center"/>
          </w:tcPr>
          <w:p w14:paraId="3603224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755</w:t>
            </w:r>
          </w:p>
        </w:tc>
        <w:tc>
          <w:tcPr>
            <w:tcW w:w="983" w:type="dxa"/>
            <w:tcBorders>
              <w:top w:val="nil"/>
            </w:tcBorders>
            <w:vAlign w:val="center"/>
          </w:tcPr>
          <w:p w14:paraId="3146399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611</w:t>
            </w:r>
          </w:p>
        </w:tc>
        <w:tc>
          <w:tcPr>
            <w:tcW w:w="970" w:type="dxa"/>
            <w:tcBorders>
              <w:top w:val="nil"/>
            </w:tcBorders>
            <w:vAlign w:val="center"/>
          </w:tcPr>
          <w:p w14:paraId="6E1CE44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901</w:t>
            </w:r>
          </w:p>
        </w:tc>
        <w:tc>
          <w:tcPr>
            <w:tcW w:w="356" w:type="dxa"/>
            <w:tcBorders>
              <w:top w:val="nil"/>
            </w:tcBorders>
          </w:tcPr>
          <w:p w14:paraId="64C99928"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right w:val="nil"/>
            </w:tcBorders>
            <w:vAlign w:val="center"/>
          </w:tcPr>
          <w:p w14:paraId="656E19A9" w14:textId="4875A862"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1,757</w:t>
            </w:r>
          </w:p>
        </w:tc>
        <w:tc>
          <w:tcPr>
            <w:tcW w:w="1350" w:type="dxa"/>
            <w:tcBorders>
              <w:top w:val="nil"/>
              <w:left w:val="nil"/>
              <w:bottom w:val="nil"/>
              <w:right w:val="nil"/>
            </w:tcBorders>
            <w:vAlign w:val="center"/>
          </w:tcPr>
          <w:p w14:paraId="4BDB462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1,546</w:t>
            </w:r>
          </w:p>
        </w:tc>
        <w:tc>
          <w:tcPr>
            <w:tcW w:w="1620" w:type="dxa"/>
            <w:tcBorders>
              <w:top w:val="nil"/>
              <w:left w:val="nil"/>
              <w:bottom w:val="nil"/>
              <w:right w:val="nil"/>
            </w:tcBorders>
            <w:vAlign w:val="center"/>
          </w:tcPr>
          <w:p w14:paraId="361E42BF"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1,973</w:t>
            </w:r>
          </w:p>
        </w:tc>
      </w:tr>
      <w:tr w:rsidR="009206A0" w14:paraId="1B8075A7" w14:textId="77777777" w:rsidTr="00A75D22">
        <w:tc>
          <w:tcPr>
            <w:tcW w:w="706" w:type="dxa"/>
            <w:vAlign w:val="center"/>
          </w:tcPr>
          <w:p w14:paraId="3028B15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2012</w:t>
            </w:r>
          </w:p>
        </w:tc>
        <w:tc>
          <w:tcPr>
            <w:tcW w:w="1179" w:type="dxa"/>
            <w:vAlign w:val="center"/>
          </w:tcPr>
          <w:p w14:paraId="242744DF"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3,119</w:t>
            </w:r>
          </w:p>
        </w:tc>
        <w:tc>
          <w:tcPr>
            <w:tcW w:w="1166" w:type="dxa"/>
            <w:vAlign w:val="center"/>
          </w:tcPr>
          <w:p w14:paraId="1189EDB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13,201</w:t>
            </w:r>
          </w:p>
        </w:tc>
        <w:tc>
          <w:tcPr>
            <w:tcW w:w="244" w:type="dxa"/>
            <w:vAlign w:val="center"/>
          </w:tcPr>
          <w:p w14:paraId="73704822"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358C40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552</w:t>
            </w:r>
          </w:p>
        </w:tc>
        <w:tc>
          <w:tcPr>
            <w:tcW w:w="983" w:type="dxa"/>
            <w:vAlign w:val="center"/>
          </w:tcPr>
          <w:p w14:paraId="608CB9A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432</w:t>
            </w:r>
          </w:p>
        </w:tc>
        <w:tc>
          <w:tcPr>
            <w:tcW w:w="970" w:type="dxa"/>
            <w:vAlign w:val="center"/>
          </w:tcPr>
          <w:p w14:paraId="11BAD4B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675</w:t>
            </w:r>
          </w:p>
        </w:tc>
        <w:tc>
          <w:tcPr>
            <w:tcW w:w="356" w:type="dxa"/>
          </w:tcPr>
          <w:p w14:paraId="2BBF29F6"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77E7DC4" w14:textId="47949FB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1,909</w:t>
            </w:r>
          </w:p>
        </w:tc>
        <w:tc>
          <w:tcPr>
            <w:tcW w:w="1350" w:type="dxa"/>
            <w:tcBorders>
              <w:top w:val="nil"/>
              <w:left w:val="nil"/>
              <w:bottom w:val="nil"/>
              <w:right w:val="nil"/>
            </w:tcBorders>
            <w:vAlign w:val="center"/>
          </w:tcPr>
          <w:p w14:paraId="5AAB9E8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1,694</w:t>
            </w:r>
          </w:p>
        </w:tc>
        <w:tc>
          <w:tcPr>
            <w:tcW w:w="1620" w:type="dxa"/>
            <w:tcBorders>
              <w:top w:val="nil"/>
              <w:left w:val="nil"/>
              <w:bottom w:val="nil"/>
              <w:right w:val="nil"/>
            </w:tcBorders>
            <w:vAlign w:val="center"/>
          </w:tcPr>
          <w:p w14:paraId="04ED37C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2,115</w:t>
            </w:r>
          </w:p>
        </w:tc>
      </w:tr>
      <w:tr w:rsidR="009206A0" w14:paraId="44A3E746" w14:textId="77777777" w:rsidTr="00A75D22">
        <w:tc>
          <w:tcPr>
            <w:tcW w:w="706" w:type="dxa"/>
            <w:vAlign w:val="center"/>
          </w:tcPr>
          <w:p w14:paraId="2A2E444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2013</w:t>
            </w:r>
          </w:p>
        </w:tc>
        <w:tc>
          <w:tcPr>
            <w:tcW w:w="1179" w:type="dxa"/>
            <w:vAlign w:val="center"/>
          </w:tcPr>
          <w:p w14:paraId="4BFE7C5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4,954</w:t>
            </w:r>
          </w:p>
        </w:tc>
        <w:tc>
          <w:tcPr>
            <w:tcW w:w="1166" w:type="dxa"/>
            <w:vAlign w:val="center"/>
          </w:tcPr>
          <w:p w14:paraId="7CF4C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9,193</w:t>
            </w:r>
          </w:p>
        </w:tc>
        <w:tc>
          <w:tcPr>
            <w:tcW w:w="244" w:type="dxa"/>
            <w:vAlign w:val="center"/>
          </w:tcPr>
          <w:p w14:paraId="5526840F"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1A51E1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1,068</w:t>
            </w:r>
          </w:p>
        </w:tc>
        <w:tc>
          <w:tcPr>
            <w:tcW w:w="983" w:type="dxa"/>
            <w:vAlign w:val="center"/>
          </w:tcPr>
          <w:p w14:paraId="767F8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89</w:t>
            </w:r>
          </w:p>
        </w:tc>
        <w:tc>
          <w:tcPr>
            <w:tcW w:w="970" w:type="dxa"/>
            <w:vAlign w:val="center"/>
          </w:tcPr>
          <w:p w14:paraId="150E457D"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1,214</w:t>
            </w:r>
          </w:p>
        </w:tc>
        <w:tc>
          <w:tcPr>
            <w:tcW w:w="356" w:type="dxa"/>
          </w:tcPr>
          <w:p w14:paraId="703009A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F8C7B8A" w14:textId="57298DC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1,586</w:t>
            </w:r>
          </w:p>
        </w:tc>
        <w:tc>
          <w:tcPr>
            <w:tcW w:w="1350" w:type="dxa"/>
            <w:tcBorders>
              <w:top w:val="nil"/>
              <w:left w:val="nil"/>
              <w:bottom w:val="nil"/>
              <w:right w:val="nil"/>
            </w:tcBorders>
            <w:vAlign w:val="center"/>
          </w:tcPr>
          <w:p w14:paraId="2B6C40A4"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1,393</w:t>
            </w:r>
          </w:p>
        </w:tc>
        <w:tc>
          <w:tcPr>
            <w:tcW w:w="1620" w:type="dxa"/>
            <w:tcBorders>
              <w:top w:val="nil"/>
              <w:left w:val="nil"/>
              <w:bottom w:val="nil"/>
              <w:right w:val="nil"/>
            </w:tcBorders>
            <w:vAlign w:val="center"/>
          </w:tcPr>
          <w:p w14:paraId="72F88F7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1,775</w:t>
            </w:r>
          </w:p>
        </w:tc>
      </w:tr>
      <w:tr w:rsidR="009206A0" w14:paraId="2A67042A" w14:textId="77777777" w:rsidTr="00A75D22">
        <w:tc>
          <w:tcPr>
            <w:tcW w:w="706" w:type="dxa"/>
            <w:vAlign w:val="center"/>
          </w:tcPr>
          <w:p w14:paraId="5EEC40C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2014</w:t>
            </w:r>
          </w:p>
        </w:tc>
        <w:tc>
          <w:tcPr>
            <w:tcW w:w="1179" w:type="dxa"/>
            <w:vAlign w:val="center"/>
          </w:tcPr>
          <w:p w14:paraId="287DA5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6,326</w:t>
            </w:r>
          </w:p>
        </w:tc>
        <w:tc>
          <w:tcPr>
            <w:tcW w:w="1166" w:type="dxa"/>
            <w:vAlign w:val="center"/>
          </w:tcPr>
          <w:p w14:paraId="773C403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12,277</w:t>
            </w:r>
          </w:p>
        </w:tc>
        <w:tc>
          <w:tcPr>
            <w:tcW w:w="244" w:type="dxa"/>
            <w:vAlign w:val="center"/>
          </w:tcPr>
          <w:p w14:paraId="5D792AE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C6F58A7"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1,945</w:t>
            </w:r>
          </w:p>
        </w:tc>
        <w:tc>
          <w:tcPr>
            <w:tcW w:w="983" w:type="dxa"/>
            <w:vAlign w:val="center"/>
          </w:tcPr>
          <w:p w14:paraId="26A8C0C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1,764</w:t>
            </w:r>
          </w:p>
        </w:tc>
        <w:tc>
          <w:tcPr>
            <w:tcW w:w="970" w:type="dxa"/>
            <w:vAlign w:val="center"/>
          </w:tcPr>
          <w:p w14:paraId="32F78DE5"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2,153</w:t>
            </w:r>
          </w:p>
        </w:tc>
        <w:tc>
          <w:tcPr>
            <w:tcW w:w="356" w:type="dxa"/>
          </w:tcPr>
          <w:p w14:paraId="61B93780"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E0B659A" w14:textId="710B834E"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2,705</w:t>
            </w:r>
          </w:p>
        </w:tc>
        <w:tc>
          <w:tcPr>
            <w:tcW w:w="1350" w:type="dxa"/>
            <w:tcBorders>
              <w:top w:val="nil"/>
              <w:left w:val="nil"/>
              <w:bottom w:val="nil"/>
              <w:right w:val="nil"/>
            </w:tcBorders>
            <w:vAlign w:val="center"/>
          </w:tcPr>
          <w:p w14:paraId="7645B5DC"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2,492</w:t>
            </w:r>
          </w:p>
        </w:tc>
        <w:tc>
          <w:tcPr>
            <w:tcW w:w="1620" w:type="dxa"/>
            <w:tcBorders>
              <w:top w:val="nil"/>
              <w:left w:val="nil"/>
              <w:bottom w:val="nil"/>
              <w:right w:val="nil"/>
            </w:tcBorders>
            <w:vAlign w:val="center"/>
          </w:tcPr>
          <w:p w14:paraId="6B5EAEDB"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2,952</w:t>
            </w:r>
          </w:p>
        </w:tc>
      </w:tr>
      <w:tr w:rsidR="009206A0" w14:paraId="7D5691A9" w14:textId="77777777" w:rsidTr="00A75D22">
        <w:tc>
          <w:tcPr>
            <w:tcW w:w="706" w:type="dxa"/>
            <w:vAlign w:val="center"/>
          </w:tcPr>
          <w:p w14:paraId="4D179BC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2015</w:t>
            </w:r>
          </w:p>
        </w:tc>
        <w:tc>
          <w:tcPr>
            <w:tcW w:w="1179" w:type="dxa"/>
            <w:vAlign w:val="center"/>
          </w:tcPr>
          <w:p w14:paraId="1DC0A11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4,560</w:t>
            </w:r>
          </w:p>
        </w:tc>
        <w:tc>
          <w:tcPr>
            <w:tcW w:w="1166" w:type="dxa"/>
            <w:vAlign w:val="center"/>
          </w:tcPr>
          <w:p w14:paraId="01F11A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9,239</w:t>
            </w:r>
          </w:p>
        </w:tc>
        <w:tc>
          <w:tcPr>
            <w:tcW w:w="244" w:type="dxa"/>
            <w:vAlign w:val="center"/>
          </w:tcPr>
          <w:p w14:paraId="1995086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56FA46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874</w:t>
            </w:r>
          </w:p>
        </w:tc>
        <w:tc>
          <w:tcPr>
            <w:tcW w:w="983" w:type="dxa"/>
            <w:vAlign w:val="center"/>
          </w:tcPr>
          <w:p w14:paraId="27028CC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747</w:t>
            </w:r>
          </w:p>
        </w:tc>
        <w:tc>
          <w:tcPr>
            <w:tcW w:w="970" w:type="dxa"/>
            <w:vAlign w:val="center"/>
          </w:tcPr>
          <w:p w14:paraId="27DFC98C"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998</w:t>
            </w:r>
          </w:p>
        </w:tc>
        <w:tc>
          <w:tcPr>
            <w:tcW w:w="356" w:type="dxa"/>
          </w:tcPr>
          <w:p w14:paraId="1378839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F43C11F" w14:textId="19E8CFCC"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1,003</w:t>
            </w:r>
          </w:p>
        </w:tc>
        <w:tc>
          <w:tcPr>
            <w:tcW w:w="1350" w:type="dxa"/>
            <w:tcBorders>
              <w:top w:val="nil"/>
              <w:left w:val="nil"/>
              <w:bottom w:val="nil"/>
              <w:right w:val="nil"/>
            </w:tcBorders>
            <w:vAlign w:val="center"/>
          </w:tcPr>
          <w:p w14:paraId="7554A41D"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871</w:t>
            </w:r>
          </w:p>
        </w:tc>
        <w:tc>
          <w:tcPr>
            <w:tcW w:w="1620" w:type="dxa"/>
            <w:tcBorders>
              <w:top w:val="nil"/>
              <w:left w:val="nil"/>
              <w:bottom w:val="nil"/>
              <w:right w:val="nil"/>
            </w:tcBorders>
            <w:vAlign w:val="center"/>
          </w:tcPr>
          <w:p w14:paraId="4B28F547"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1,135</w:t>
            </w:r>
          </w:p>
        </w:tc>
      </w:tr>
      <w:tr w:rsidR="009206A0" w14:paraId="754E1B25" w14:textId="77777777" w:rsidTr="003616B1">
        <w:tc>
          <w:tcPr>
            <w:tcW w:w="706" w:type="dxa"/>
            <w:vAlign w:val="center"/>
          </w:tcPr>
          <w:p w14:paraId="7D1EFDA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2016</w:t>
            </w:r>
          </w:p>
        </w:tc>
        <w:tc>
          <w:tcPr>
            <w:tcW w:w="1179" w:type="dxa"/>
            <w:vAlign w:val="center"/>
          </w:tcPr>
          <w:p w14:paraId="28F6A44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1,423</w:t>
            </w:r>
          </w:p>
        </w:tc>
        <w:tc>
          <w:tcPr>
            <w:tcW w:w="1166" w:type="dxa"/>
            <w:vAlign w:val="center"/>
          </w:tcPr>
          <w:p w14:paraId="1909D85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4,765</w:t>
            </w:r>
          </w:p>
        </w:tc>
        <w:tc>
          <w:tcPr>
            <w:tcW w:w="244" w:type="dxa"/>
            <w:vAlign w:val="center"/>
          </w:tcPr>
          <w:p w14:paraId="29BD6E8E"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6346F51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267</w:t>
            </w:r>
          </w:p>
        </w:tc>
        <w:tc>
          <w:tcPr>
            <w:tcW w:w="983" w:type="dxa"/>
            <w:vAlign w:val="center"/>
          </w:tcPr>
          <w:p w14:paraId="3435FD80"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203</w:t>
            </w:r>
          </w:p>
        </w:tc>
        <w:tc>
          <w:tcPr>
            <w:tcW w:w="970" w:type="dxa"/>
            <w:vAlign w:val="center"/>
          </w:tcPr>
          <w:p w14:paraId="164AF889"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333</w:t>
            </w:r>
          </w:p>
        </w:tc>
        <w:tc>
          <w:tcPr>
            <w:tcW w:w="356" w:type="dxa"/>
          </w:tcPr>
          <w:p w14:paraId="3A4EC667" w14:textId="77777777" w:rsidR="009206A0" w:rsidRDefault="009206A0" w:rsidP="00992A2B">
            <w:pPr>
              <w:spacing w:after="0" w:line="480" w:lineRule="auto"/>
              <w:jc w:val="center"/>
              <w:rPr>
                <w:rFonts w:ascii="Times New Roman" w:hAnsi="Times New Roman"/>
                <w:sz w:val="24"/>
                <w:szCs w:val="24"/>
              </w:rPr>
            </w:pPr>
          </w:p>
        </w:tc>
        <w:tc>
          <w:tcPr>
            <w:tcW w:w="1080" w:type="dxa"/>
            <w:tcBorders>
              <w:bottom w:val="nil"/>
              <w:right w:val="nil"/>
            </w:tcBorders>
            <w:vAlign w:val="center"/>
          </w:tcPr>
          <w:p w14:paraId="552D5BDC" w14:textId="2630D45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969</w:t>
            </w:r>
          </w:p>
        </w:tc>
        <w:tc>
          <w:tcPr>
            <w:tcW w:w="1350" w:type="dxa"/>
            <w:tcBorders>
              <w:top w:val="nil"/>
              <w:left w:val="nil"/>
              <w:bottom w:val="nil"/>
              <w:right w:val="nil"/>
            </w:tcBorders>
            <w:vAlign w:val="center"/>
          </w:tcPr>
          <w:p w14:paraId="4829FAB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852</w:t>
            </w:r>
          </w:p>
        </w:tc>
        <w:tc>
          <w:tcPr>
            <w:tcW w:w="1620" w:type="dxa"/>
            <w:tcBorders>
              <w:top w:val="nil"/>
              <w:left w:val="nil"/>
              <w:bottom w:val="nil"/>
              <w:right w:val="nil"/>
            </w:tcBorders>
            <w:vAlign w:val="center"/>
          </w:tcPr>
          <w:p w14:paraId="0D82FDC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1,094</w:t>
            </w:r>
          </w:p>
        </w:tc>
      </w:tr>
      <w:tr w:rsidR="009206A0" w14:paraId="422FB522" w14:textId="77777777" w:rsidTr="003616B1">
        <w:tc>
          <w:tcPr>
            <w:tcW w:w="706" w:type="dxa"/>
            <w:vAlign w:val="center"/>
          </w:tcPr>
          <w:p w14:paraId="50745D9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2017</w:t>
            </w:r>
          </w:p>
        </w:tc>
        <w:tc>
          <w:tcPr>
            <w:tcW w:w="1179" w:type="dxa"/>
            <w:vAlign w:val="center"/>
          </w:tcPr>
          <w:p w14:paraId="1B3658B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1,855</w:t>
            </w:r>
          </w:p>
        </w:tc>
        <w:tc>
          <w:tcPr>
            <w:tcW w:w="1166" w:type="dxa"/>
            <w:vAlign w:val="center"/>
          </w:tcPr>
          <w:p w14:paraId="0EF66AE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3,634</w:t>
            </w:r>
          </w:p>
        </w:tc>
        <w:tc>
          <w:tcPr>
            <w:tcW w:w="244" w:type="dxa"/>
            <w:vAlign w:val="center"/>
          </w:tcPr>
          <w:p w14:paraId="1E6FF48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804223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217</w:t>
            </w:r>
          </w:p>
        </w:tc>
        <w:tc>
          <w:tcPr>
            <w:tcW w:w="983" w:type="dxa"/>
            <w:vAlign w:val="center"/>
          </w:tcPr>
          <w:p w14:paraId="61A0EBD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162</w:t>
            </w:r>
          </w:p>
        </w:tc>
        <w:tc>
          <w:tcPr>
            <w:tcW w:w="970" w:type="dxa"/>
            <w:vAlign w:val="center"/>
          </w:tcPr>
          <w:p w14:paraId="7584BE31"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283</w:t>
            </w:r>
          </w:p>
        </w:tc>
        <w:tc>
          <w:tcPr>
            <w:tcW w:w="356" w:type="dxa"/>
          </w:tcPr>
          <w:p w14:paraId="660B1F0A"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bottom w:val="single" w:sz="4" w:space="0" w:color="auto"/>
              <w:right w:val="nil"/>
            </w:tcBorders>
            <w:vAlign w:val="center"/>
          </w:tcPr>
          <w:p w14:paraId="00816041" w14:textId="0B08A769"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503</w:t>
            </w:r>
          </w:p>
        </w:tc>
        <w:tc>
          <w:tcPr>
            <w:tcW w:w="1350" w:type="dxa"/>
            <w:tcBorders>
              <w:top w:val="nil"/>
              <w:left w:val="nil"/>
              <w:bottom w:val="single" w:sz="4" w:space="0" w:color="auto"/>
              <w:right w:val="nil"/>
            </w:tcBorders>
            <w:vAlign w:val="center"/>
          </w:tcPr>
          <w:p w14:paraId="7E565A3A"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419</w:t>
            </w:r>
          </w:p>
        </w:tc>
        <w:tc>
          <w:tcPr>
            <w:tcW w:w="1620" w:type="dxa"/>
            <w:tcBorders>
              <w:top w:val="nil"/>
              <w:left w:val="nil"/>
              <w:bottom w:val="single" w:sz="4" w:space="0" w:color="auto"/>
              <w:right w:val="nil"/>
            </w:tcBorders>
            <w:vAlign w:val="center"/>
          </w:tcPr>
          <w:p w14:paraId="51D0614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598</w:t>
            </w:r>
          </w:p>
        </w:tc>
      </w:tr>
    </w:tbl>
    <w:p w14:paraId="3B44ADDF" w14:textId="77777777" w:rsidR="00C66007" w:rsidRDefault="00C66007" w:rsidP="00373BFC">
      <w:pPr>
        <w:spacing w:after="0" w:line="480" w:lineRule="auto"/>
        <w:rPr>
          <w:rFonts w:ascii="Times New Roman" w:hAnsi="Times New Roman"/>
          <w:sz w:val="24"/>
          <w:szCs w:val="24"/>
        </w:rPr>
      </w:pPr>
    </w:p>
    <w:p w14:paraId="54CF19A7" w14:textId="77777777" w:rsidR="00C66007" w:rsidRDefault="00C66007" w:rsidP="00373BFC">
      <w:pPr>
        <w:spacing w:after="0" w:line="480" w:lineRule="auto"/>
        <w:rPr>
          <w:rFonts w:ascii="Times New Roman" w:hAnsi="Times New Roman"/>
          <w:sz w:val="24"/>
          <w:szCs w:val="24"/>
        </w:rPr>
      </w:pPr>
    </w:p>
    <w:p w14:paraId="28180D1C" w14:textId="77777777" w:rsidR="00C66007" w:rsidRDefault="00C66007" w:rsidP="00373BFC">
      <w:pPr>
        <w:spacing w:after="0" w:line="480" w:lineRule="auto"/>
        <w:rPr>
          <w:rFonts w:ascii="Times New Roman" w:hAnsi="Times New Roman"/>
          <w:sz w:val="24"/>
          <w:szCs w:val="24"/>
        </w:rPr>
      </w:pPr>
    </w:p>
    <w:p w14:paraId="3DBBC529" w14:textId="77777777" w:rsidR="004E42F7" w:rsidRDefault="004E42F7">
      <w:pPr>
        <w:spacing w:after="160" w:line="259" w:lineRule="auto"/>
        <w:rPr>
          <w:rFonts w:ascii="Times New Roman" w:hAnsi="Times New Roman"/>
          <w:sz w:val="24"/>
          <w:szCs w:val="24"/>
        </w:rPr>
      </w:pPr>
      <w:r>
        <w:rPr>
          <w:rFonts w:ascii="Times New Roman" w:hAnsi="Times New Roman"/>
          <w:sz w:val="24"/>
          <w:szCs w:val="24"/>
        </w:rPr>
        <w:br w:type="page"/>
      </w:r>
    </w:p>
    <w:p w14:paraId="67879580" w14:textId="77777777" w:rsidR="000E6B33" w:rsidRDefault="004E42F7" w:rsidP="00373BFC">
      <w:pPr>
        <w:spacing w:after="0" w:line="480" w:lineRule="auto"/>
        <w:rPr>
          <w:rFonts w:ascii="Times New Roman" w:hAnsi="Times New Roman"/>
          <w:sz w:val="24"/>
          <w:szCs w:val="24"/>
        </w:rPr>
      </w:pPr>
      <w:r>
        <w:rPr>
          <w:rFonts w:ascii="Times New Roman" w:hAnsi="Times New Roman"/>
          <w:sz w:val="24"/>
          <w:szCs w:val="24"/>
        </w:rPr>
        <w:lastRenderedPageBreak/>
        <w:t>Table 2</w:t>
      </w:r>
      <w:r w:rsidR="000E6B33">
        <w:rPr>
          <w:rFonts w:ascii="Times New Roman" w:hAnsi="Times New Roman"/>
          <w:sz w:val="24"/>
          <w:szCs w:val="24"/>
        </w:rPr>
        <w:t>. Estimates by subbasin</w:t>
      </w:r>
      <w:r w:rsidR="006A5CE2">
        <w:rPr>
          <w:rFonts w:ascii="Times New Roman" w:hAnsi="Times New Roman"/>
          <w:sz w:val="24"/>
          <w:szCs w:val="24"/>
        </w:rPr>
        <w:t xml:space="preserve"> and PTAGIS code</w:t>
      </w:r>
      <w:r w:rsidR="000E6B33">
        <w:rPr>
          <w:rFonts w:ascii="Times New Roman" w:hAnsi="Times New Roman"/>
          <w:sz w:val="24"/>
          <w:szCs w:val="24"/>
        </w:rPr>
        <w:t xml:space="preserve"> of overshoot fallback steelhead downstream of Priest Rapids Dam. </w:t>
      </w:r>
      <w:r w:rsidR="006A5CE2">
        <w:rPr>
          <w:rFonts w:ascii="Times New Roman" w:hAnsi="Times New Roman"/>
          <w:sz w:val="24"/>
          <w:szCs w:val="24"/>
        </w:rPr>
        <w:t>(PRO = Prosser Dam; ICH</w:t>
      </w:r>
      <w:r w:rsidR="000E6B33">
        <w:rPr>
          <w:rFonts w:ascii="Times New Roman" w:hAnsi="Times New Roman"/>
          <w:sz w:val="24"/>
          <w:szCs w:val="24"/>
        </w:rPr>
        <w:t xml:space="preserve"> = Ice Harbor Dam; PRV = Pierce RV Park instream array; TMF = Three Mile Falls Dam; JD1</w:t>
      </w:r>
      <w:r w:rsidR="006A5CE2">
        <w:rPr>
          <w:rFonts w:ascii="Times New Roman" w:hAnsi="Times New Roman"/>
          <w:sz w:val="24"/>
          <w:szCs w:val="24"/>
        </w:rPr>
        <w:t xml:space="preserve"> = Lower John Day at McDonald Ferry).</w:t>
      </w:r>
      <w:r w:rsidR="006A5CE2" w:rsidRPr="006A5CE2">
        <w:rPr>
          <w:rFonts w:ascii="Times New Roman" w:hAnsi="Times New Roman"/>
          <w:sz w:val="24"/>
          <w:szCs w:val="24"/>
        </w:rPr>
        <w:t xml:space="preserve"> </w:t>
      </w:r>
      <w:r w:rsidR="006A5CE2">
        <w:rPr>
          <w:rFonts w:ascii="Times New Roman" w:hAnsi="Times New Roman"/>
          <w:sz w:val="24"/>
          <w:szCs w:val="24"/>
        </w:rPr>
        <w:t xml:space="preserve">Parentheses indicate PIT tag </w:t>
      </w:r>
      <w:r w:rsidR="004553ED">
        <w:rPr>
          <w:rFonts w:ascii="Times New Roman" w:hAnsi="Times New Roman"/>
          <w:sz w:val="24"/>
          <w:szCs w:val="24"/>
        </w:rPr>
        <w:t>detection probability</w:t>
      </w:r>
      <w:r w:rsidR="006A5CE2">
        <w:rPr>
          <w:rFonts w:ascii="Times New Roman" w:hAnsi="Times New Roman"/>
          <w:sz w:val="24"/>
          <w:szCs w:val="24"/>
        </w:rPr>
        <w:t xml:space="preserve"> (mean, SD</w:t>
      </w:r>
      <w:r w:rsidR="00880D26">
        <w:rPr>
          <w:rFonts w:ascii="Times New Roman" w:hAnsi="Times New Roman"/>
          <w:sz w:val="24"/>
          <w:szCs w:val="24"/>
        </w:rPr>
        <w:t>). W = wild and H = hatchery.</w:t>
      </w:r>
    </w:p>
    <w:tbl>
      <w:tblPr>
        <w:tblStyle w:val="TableGrid"/>
        <w:tblW w:w="945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1350"/>
        <w:gridCol w:w="990"/>
        <w:gridCol w:w="900"/>
        <w:gridCol w:w="1304"/>
        <w:gridCol w:w="676"/>
        <w:gridCol w:w="1277"/>
        <w:gridCol w:w="703"/>
        <w:gridCol w:w="1452"/>
      </w:tblGrid>
      <w:tr w:rsidR="00880D26" w14:paraId="6B27D327" w14:textId="77777777" w:rsidTr="007E343B">
        <w:tc>
          <w:tcPr>
            <w:tcW w:w="805" w:type="dxa"/>
            <w:vMerge w:val="restart"/>
            <w:vAlign w:val="center"/>
          </w:tcPr>
          <w:p w14:paraId="577F4702"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1350" w:type="dxa"/>
            <w:tcBorders>
              <w:bottom w:val="single" w:sz="4" w:space="0" w:color="auto"/>
            </w:tcBorders>
            <w:vAlign w:val="center"/>
          </w:tcPr>
          <w:p w14:paraId="48D40D10"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Yakima</w:t>
            </w:r>
          </w:p>
          <w:p w14:paraId="0A0609E3" w14:textId="77777777" w:rsidR="00880D26" w:rsidRDefault="00880D26" w:rsidP="006A5CE2">
            <w:pPr>
              <w:spacing w:after="0" w:line="480" w:lineRule="auto"/>
              <w:jc w:val="center"/>
              <w:rPr>
                <w:rFonts w:ascii="Times New Roman" w:hAnsi="Times New Roman"/>
                <w:sz w:val="24"/>
                <w:szCs w:val="24"/>
              </w:rPr>
            </w:pPr>
            <w:r>
              <w:rPr>
                <w:rFonts w:ascii="Times New Roman" w:hAnsi="Times New Roman"/>
                <w:sz w:val="24"/>
                <w:szCs w:val="24"/>
              </w:rPr>
              <w:t xml:space="preserve">PRO </w:t>
            </w:r>
          </w:p>
          <w:p w14:paraId="24B61299" w14:textId="77777777" w:rsidR="00880D26" w:rsidRDefault="00FE5416" w:rsidP="006A5CE2">
            <w:pPr>
              <w:spacing w:after="0" w:line="480" w:lineRule="auto"/>
              <w:jc w:val="center"/>
              <w:rPr>
                <w:rFonts w:ascii="Times New Roman" w:hAnsi="Times New Roman"/>
                <w:sz w:val="24"/>
                <w:szCs w:val="24"/>
              </w:rPr>
            </w:pPr>
            <w:r>
              <w:rPr>
                <w:rFonts w:ascii="Times New Roman" w:hAnsi="Times New Roman"/>
                <w:sz w:val="24"/>
                <w:szCs w:val="24"/>
              </w:rPr>
              <w:t>(</w:t>
            </w:r>
            <w:commentRangeStart w:id="16"/>
            <w:r>
              <w:rPr>
                <w:rFonts w:ascii="Times New Roman" w:hAnsi="Times New Roman"/>
                <w:sz w:val="24"/>
                <w:szCs w:val="24"/>
              </w:rPr>
              <w:t>0.96, 0.02</w:t>
            </w:r>
            <w:commentRangeEnd w:id="16"/>
            <w:r w:rsidR="006438C5">
              <w:rPr>
                <w:rStyle w:val="CommentReference"/>
              </w:rPr>
              <w:commentReference w:id="16"/>
            </w:r>
            <w:r w:rsidR="00880D26">
              <w:rPr>
                <w:rFonts w:ascii="Times New Roman" w:hAnsi="Times New Roman"/>
                <w:sz w:val="24"/>
                <w:szCs w:val="24"/>
              </w:rPr>
              <w:t>)</w:t>
            </w:r>
          </w:p>
        </w:tc>
        <w:tc>
          <w:tcPr>
            <w:tcW w:w="1890" w:type="dxa"/>
            <w:gridSpan w:val="2"/>
            <w:tcBorders>
              <w:bottom w:val="single" w:sz="4" w:space="0" w:color="auto"/>
            </w:tcBorders>
            <w:vAlign w:val="center"/>
          </w:tcPr>
          <w:p w14:paraId="77F435D8"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Snake</w:t>
            </w:r>
          </w:p>
          <w:p w14:paraId="6EC29D7F"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ICH</w:t>
            </w:r>
          </w:p>
          <w:p w14:paraId="3B20FF0F" w14:textId="77777777" w:rsidR="00880D26" w:rsidRDefault="00FE5416" w:rsidP="008F7165">
            <w:pPr>
              <w:spacing w:after="0" w:line="480" w:lineRule="auto"/>
              <w:jc w:val="center"/>
              <w:rPr>
                <w:rFonts w:ascii="Times New Roman" w:hAnsi="Times New Roman"/>
                <w:sz w:val="24"/>
                <w:szCs w:val="24"/>
              </w:rPr>
            </w:pPr>
            <w:r>
              <w:rPr>
                <w:rFonts w:ascii="Times New Roman" w:hAnsi="Times New Roman"/>
                <w:sz w:val="24"/>
                <w:szCs w:val="24"/>
              </w:rPr>
              <w:t>(1.0, 0.01</w:t>
            </w:r>
            <w:r w:rsidR="00880D26">
              <w:rPr>
                <w:rFonts w:ascii="Times New Roman" w:hAnsi="Times New Roman"/>
                <w:sz w:val="24"/>
                <w:szCs w:val="24"/>
              </w:rPr>
              <w:t>)</w:t>
            </w:r>
          </w:p>
        </w:tc>
        <w:tc>
          <w:tcPr>
            <w:tcW w:w="1980" w:type="dxa"/>
            <w:gridSpan w:val="2"/>
            <w:tcBorders>
              <w:bottom w:val="single" w:sz="4" w:space="0" w:color="auto"/>
            </w:tcBorders>
            <w:vAlign w:val="center"/>
          </w:tcPr>
          <w:p w14:paraId="7BE5A7E8"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Walla Walla</w:t>
            </w:r>
          </w:p>
          <w:p w14:paraId="346757BB"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PRV</w:t>
            </w:r>
          </w:p>
          <w:p w14:paraId="7B9D82DD" w14:textId="77777777" w:rsidR="00880D26" w:rsidRDefault="00FE5416" w:rsidP="008F7165">
            <w:pPr>
              <w:spacing w:after="0" w:line="480" w:lineRule="auto"/>
              <w:jc w:val="center"/>
              <w:rPr>
                <w:rFonts w:ascii="Times New Roman" w:hAnsi="Times New Roman"/>
                <w:sz w:val="24"/>
                <w:szCs w:val="24"/>
              </w:rPr>
            </w:pPr>
            <w:r>
              <w:rPr>
                <w:rFonts w:ascii="Times New Roman" w:hAnsi="Times New Roman"/>
                <w:sz w:val="24"/>
                <w:szCs w:val="24"/>
              </w:rPr>
              <w:t>(0.57, 0.39</w:t>
            </w:r>
            <w:r w:rsidR="00880D26">
              <w:rPr>
                <w:rFonts w:ascii="Times New Roman" w:hAnsi="Times New Roman"/>
                <w:sz w:val="24"/>
                <w:szCs w:val="24"/>
              </w:rPr>
              <w:t>)</w:t>
            </w:r>
          </w:p>
        </w:tc>
        <w:tc>
          <w:tcPr>
            <w:tcW w:w="1980" w:type="dxa"/>
            <w:gridSpan w:val="2"/>
            <w:tcBorders>
              <w:bottom w:val="single" w:sz="4" w:space="0" w:color="auto"/>
            </w:tcBorders>
            <w:vAlign w:val="center"/>
          </w:tcPr>
          <w:p w14:paraId="64B241A2"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Umatilla</w:t>
            </w:r>
          </w:p>
          <w:p w14:paraId="258CCCAE"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TMF</w:t>
            </w:r>
          </w:p>
          <w:p w14:paraId="2594E71C" w14:textId="77777777" w:rsidR="00880D26" w:rsidRDefault="00FE5416" w:rsidP="008F7165">
            <w:pPr>
              <w:spacing w:after="0" w:line="480" w:lineRule="auto"/>
              <w:jc w:val="center"/>
              <w:rPr>
                <w:rFonts w:ascii="Times New Roman" w:hAnsi="Times New Roman"/>
                <w:sz w:val="24"/>
                <w:szCs w:val="24"/>
              </w:rPr>
            </w:pPr>
            <w:r>
              <w:rPr>
                <w:rFonts w:ascii="Times New Roman" w:hAnsi="Times New Roman"/>
                <w:sz w:val="24"/>
                <w:szCs w:val="24"/>
              </w:rPr>
              <w:t>(0.75,0.46</w:t>
            </w:r>
            <w:r w:rsidR="00880D26">
              <w:rPr>
                <w:rFonts w:ascii="Times New Roman" w:hAnsi="Times New Roman"/>
                <w:sz w:val="24"/>
                <w:szCs w:val="24"/>
              </w:rPr>
              <w:t>)</w:t>
            </w:r>
          </w:p>
        </w:tc>
        <w:tc>
          <w:tcPr>
            <w:tcW w:w="1452" w:type="dxa"/>
            <w:tcBorders>
              <w:bottom w:val="single" w:sz="4" w:space="0" w:color="auto"/>
            </w:tcBorders>
            <w:vAlign w:val="center"/>
          </w:tcPr>
          <w:p w14:paraId="5C72E3FA"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John Day</w:t>
            </w:r>
          </w:p>
          <w:p w14:paraId="3EA0E09C"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 xml:space="preserve">JD1 </w:t>
            </w:r>
          </w:p>
          <w:p w14:paraId="3CD5A500" w14:textId="77777777" w:rsidR="00880D26" w:rsidRDefault="00FE5416" w:rsidP="008F7165">
            <w:pPr>
              <w:spacing w:after="0" w:line="480" w:lineRule="auto"/>
              <w:jc w:val="center"/>
              <w:rPr>
                <w:rFonts w:ascii="Times New Roman" w:hAnsi="Times New Roman"/>
                <w:sz w:val="24"/>
                <w:szCs w:val="24"/>
              </w:rPr>
            </w:pPr>
            <w:r>
              <w:rPr>
                <w:rFonts w:ascii="Times New Roman" w:hAnsi="Times New Roman"/>
                <w:sz w:val="24"/>
                <w:szCs w:val="24"/>
              </w:rPr>
              <w:t>(0.59, 0.37</w:t>
            </w:r>
            <w:r w:rsidR="00880D26">
              <w:rPr>
                <w:rFonts w:ascii="Times New Roman" w:hAnsi="Times New Roman"/>
                <w:sz w:val="24"/>
                <w:szCs w:val="24"/>
              </w:rPr>
              <w:t>)</w:t>
            </w:r>
          </w:p>
        </w:tc>
      </w:tr>
      <w:tr w:rsidR="00880D26" w14:paraId="18D7BC6D" w14:textId="77777777" w:rsidTr="007E343B">
        <w:tc>
          <w:tcPr>
            <w:tcW w:w="805" w:type="dxa"/>
            <w:vMerge/>
            <w:tcBorders>
              <w:bottom w:val="single" w:sz="4" w:space="0" w:color="auto"/>
            </w:tcBorders>
            <w:vAlign w:val="center"/>
          </w:tcPr>
          <w:p w14:paraId="71DC7D6B" w14:textId="77777777" w:rsidR="00880D26" w:rsidRDefault="00880D26" w:rsidP="008F7165">
            <w:pPr>
              <w:spacing w:after="0" w:line="480" w:lineRule="auto"/>
              <w:jc w:val="center"/>
              <w:rPr>
                <w:rFonts w:ascii="Times New Roman" w:hAnsi="Times New Roman"/>
                <w:sz w:val="24"/>
                <w:szCs w:val="24"/>
              </w:rPr>
            </w:pPr>
          </w:p>
        </w:tc>
        <w:tc>
          <w:tcPr>
            <w:tcW w:w="1350" w:type="dxa"/>
            <w:tcBorders>
              <w:top w:val="single" w:sz="4" w:space="0" w:color="auto"/>
              <w:bottom w:val="single" w:sz="4" w:space="0" w:color="auto"/>
            </w:tcBorders>
            <w:vAlign w:val="center"/>
          </w:tcPr>
          <w:p w14:paraId="32C4749F"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W</w:t>
            </w:r>
          </w:p>
        </w:tc>
        <w:tc>
          <w:tcPr>
            <w:tcW w:w="990" w:type="dxa"/>
            <w:tcBorders>
              <w:top w:val="single" w:sz="4" w:space="0" w:color="auto"/>
              <w:bottom w:val="single" w:sz="4" w:space="0" w:color="auto"/>
            </w:tcBorders>
            <w:vAlign w:val="center"/>
          </w:tcPr>
          <w:p w14:paraId="35BAD041"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W</w:t>
            </w:r>
          </w:p>
        </w:tc>
        <w:tc>
          <w:tcPr>
            <w:tcW w:w="900" w:type="dxa"/>
            <w:tcBorders>
              <w:top w:val="single" w:sz="4" w:space="0" w:color="auto"/>
              <w:bottom w:val="single" w:sz="4" w:space="0" w:color="auto"/>
            </w:tcBorders>
            <w:vAlign w:val="center"/>
          </w:tcPr>
          <w:p w14:paraId="5AD414F2"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H</w:t>
            </w:r>
          </w:p>
        </w:tc>
        <w:tc>
          <w:tcPr>
            <w:tcW w:w="1304" w:type="dxa"/>
            <w:tcBorders>
              <w:top w:val="single" w:sz="4" w:space="0" w:color="auto"/>
              <w:bottom w:val="single" w:sz="4" w:space="0" w:color="auto"/>
            </w:tcBorders>
            <w:vAlign w:val="center"/>
          </w:tcPr>
          <w:p w14:paraId="15345EC2"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W</w:t>
            </w:r>
          </w:p>
        </w:tc>
        <w:tc>
          <w:tcPr>
            <w:tcW w:w="676" w:type="dxa"/>
            <w:tcBorders>
              <w:top w:val="single" w:sz="4" w:space="0" w:color="auto"/>
              <w:bottom w:val="single" w:sz="4" w:space="0" w:color="auto"/>
            </w:tcBorders>
            <w:vAlign w:val="center"/>
          </w:tcPr>
          <w:p w14:paraId="1523FFF6"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H</w:t>
            </w:r>
          </w:p>
        </w:tc>
        <w:tc>
          <w:tcPr>
            <w:tcW w:w="1277" w:type="dxa"/>
            <w:tcBorders>
              <w:top w:val="single" w:sz="4" w:space="0" w:color="auto"/>
              <w:bottom w:val="single" w:sz="4" w:space="0" w:color="auto"/>
            </w:tcBorders>
            <w:vAlign w:val="center"/>
          </w:tcPr>
          <w:p w14:paraId="211F3EC9"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W</w:t>
            </w:r>
          </w:p>
        </w:tc>
        <w:tc>
          <w:tcPr>
            <w:tcW w:w="703" w:type="dxa"/>
            <w:tcBorders>
              <w:top w:val="single" w:sz="4" w:space="0" w:color="auto"/>
              <w:bottom w:val="single" w:sz="4" w:space="0" w:color="auto"/>
            </w:tcBorders>
            <w:vAlign w:val="center"/>
          </w:tcPr>
          <w:p w14:paraId="46B86442"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H</w:t>
            </w:r>
          </w:p>
        </w:tc>
        <w:tc>
          <w:tcPr>
            <w:tcW w:w="1452" w:type="dxa"/>
            <w:tcBorders>
              <w:top w:val="single" w:sz="4" w:space="0" w:color="auto"/>
              <w:bottom w:val="single" w:sz="4" w:space="0" w:color="auto"/>
            </w:tcBorders>
            <w:vAlign w:val="center"/>
          </w:tcPr>
          <w:p w14:paraId="2AEB1D82" w14:textId="77777777" w:rsidR="00880D26" w:rsidRDefault="00880D26" w:rsidP="008F7165">
            <w:pPr>
              <w:spacing w:after="0" w:line="480" w:lineRule="auto"/>
              <w:jc w:val="center"/>
              <w:rPr>
                <w:rFonts w:ascii="Times New Roman" w:hAnsi="Times New Roman"/>
                <w:sz w:val="24"/>
                <w:szCs w:val="24"/>
              </w:rPr>
            </w:pPr>
            <w:r>
              <w:rPr>
                <w:rFonts w:ascii="Times New Roman" w:hAnsi="Times New Roman"/>
                <w:sz w:val="24"/>
                <w:szCs w:val="24"/>
              </w:rPr>
              <w:t>W</w:t>
            </w:r>
          </w:p>
        </w:tc>
      </w:tr>
      <w:tr w:rsidR="008F7165" w14:paraId="17781C7A" w14:textId="77777777" w:rsidTr="007E343B">
        <w:tc>
          <w:tcPr>
            <w:tcW w:w="805" w:type="dxa"/>
            <w:tcBorders>
              <w:top w:val="single" w:sz="4" w:space="0" w:color="auto"/>
              <w:bottom w:val="nil"/>
            </w:tcBorders>
            <w:vAlign w:val="center"/>
          </w:tcPr>
          <w:p w14:paraId="27645DE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2010</w:t>
            </w:r>
          </w:p>
        </w:tc>
        <w:tc>
          <w:tcPr>
            <w:tcW w:w="1350" w:type="dxa"/>
            <w:tcBorders>
              <w:top w:val="single" w:sz="4" w:space="0" w:color="auto"/>
              <w:bottom w:val="nil"/>
            </w:tcBorders>
            <w:vAlign w:val="center"/>
          </w:tcPr>
          <w:p w14:paraId="5073BC50"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840</w:t>
            </w:r>
          </w:p>
        </w:tc>
        <w:tc>
          <w:tcPr>
            <w:tcW w:w="990" w:type="dxa"/>
            <w:tcBorders>
              <w:top w:val="single" w:sz="4" w:space="0" w:color="auto"/>
              <w:bottom w:val="nil"/>
            </w:tcBorders>
            <w:vAlign w:val="center"/>
          </w:tcPr>
          <w:p w14:paraId="030C2EE5"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690</w:t>
            </w:r>
          </w:p>
        </w:tc>
        <w:tc>
          <w:tcPr>
            <w:tcW w:w="900" w:type="dxa"/>
            <w:tcBorders>
              <w:top w:val="single" w:sz="4" w:space="0" w:color="auto"/>
              <w:bottom w:val="nil"/>
            </w:tcBorders>
            <w:vAlign w:val="center"/>
          </w:tcPr>
          <w:p w14:paraId="056FB4E7"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w:t>
            </w:r>
            <w:r w:rsidR="0068257D">
              <w:rPr>
                <w:rFonts w:ascii="Times New Roman" w:hAnsi="Times New Roman"/>
                <w:sz w:val="24"/>
                <w:szCs w:val="24"/>
              </w:rPr>
              <w:t>,</w:t>
            </w:r>
            <w:r>
              <w:rPr>
                <w:rFonts w:ascii="Times New Roman" w:hAnsi="Times New Roman"/>
                <w:sz w:val="24"/>
                <w:szCs w:val="24"/>
              </w:rPr>
              <w:t>397</w:t>
            </w:r>
          </w:p>
        </w:tc>
        <w:tc>
          <w:tcPr>
            <w:tcW w:w="1304" w:type="dxa"/>
            <w:tcBorders>
              <w:top w:val="single" w:sz="4" w:space="0" w:color="auto"/>
              <w:bottom w:val="nil"/>
            </w:tcBorders>
            <w:vAlign w:val="center"/>
          </w:tcPr>
          <w:p w14:paraId="297BADC1"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55</w:t>
            </w:r>
          </w:p>
        </w:tc>
        <w:tc>
          <w:tcPr>
            <w:tcW w:w="676" w:type="dxa"/>
            <w:tcBorders>
              <w:top w:val="single" w:sz="4" w:space="0" w:color="auto"/>
              <w:bottom w:val="nil"/>
            </w:tcBorders>
            <w:vAlign w:val="center"/>
          </w:tcPr>
          <w:p w14:paraId="08C5998D"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c>
          <w:tcPr>
            <w:tcW w:w="1277" w:type="dxa"/>
            <w:tcBorders>
              <w:top w:val="single" w:sz="4" w:space="0" w:color="auto"/>
              <w:bottom w:val="nil"/>
            </w:tcBorders>
            <w:vAlign w:val="center"/>
          </w:tcPr>
          <w:p w14:paraId="1FA075A7"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33</w:t>
            </w:r>
          </w:p>
        </w:tc>
        <w:tc>
          <w:tcPr>
            <w:tcW w:w="703" w:type="dxa"/>
            <w:tcBorders>
              <w:top w:val="single" w:sz="4" w:space="0" w:color="auto"/>
              <w:bottom w:val="nil"/>
            </w:tcBorders>
            <w:vAlign w:val="center"/>
          </w:tcPr>
          <w:p w14:paraId="69CE4512"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23</w:t>
            </w:r>
          </w:p>
        </w:tc>
        <w:tc>
          <w:tcPr>
            <w:tcW w:w="1452" w:type="dxa"/>
            <w:tcBorders>
              <w:top w:val="single" w:sz="4" w:space="0" w:color="auto"/>
              <w:bottom w:val="nil"/>
            </w:tcBorders>
            <w:vAlign w:val="center"/>
          </w:tcPr>
          <w:p w14:paraId="293CAAF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r>
      <w:tr w:rsidR="008F7165" w14:paraId="6FD8C053" w14:textId="77777777" w:rsidTr="007E343B">
        <w:tc>
          <w:tcPr>
            <w:tcW w:w="805" w:type="dxa"/>
            <w:tcBorders>
              <w:top w:val="nil"/>
            </w:tcBorders>
            <w:vAlign w:val="center"/>
          </w:tcPr>
          <w:p w14:paraId="75E93E1F"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2011</w:t>
            </w:r>
          </w:p>
        </w:tc>
        <w:tc>
          <w:tcPr>
            <w:tcW w:w="1350" w:type="dxa"/>
            <w:tcBorders>
              <w:top w:val="nil"/>
            </w:tcBorders>
            <w:vAlign w:val="center"/>
          </w:tcPr>
          <w:p w14:paraId="1001283F"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364</w:t>
            </w:r>
          </w:p>
        </w:tc>
        <w:tc>
          <w:tcPr>
            <w:tcW w:w="990" w:type="dxa"/>
            <w:tcBorders>
              <w:top w:val="nil"/>
            </w:tcBorders>
            <w:vAlign w:val="center"/>
          </w:tcPr>
          <w:p w14:paraId="1771AB77"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363</w:t>
            </w:r>
          </w:p>
        </w:tc>
        <w:tc>
          <w:tcPr>
            <w:tcW w:w="900" w:type="dxa"/>
            <w:tcBorders>
              <w:top w:val="nil"/>
            </w:tcBorders>
            <w:vAlign w:val="center"/>
          </w:tcPr>
          <w:p w14:paraId="7ECBBF01"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w:t>
            </w:r>
            <w:r w:rsidR="0068257D">
              <w:rPr>
                <w:rFonts w:ascii="Times New Roman" w:hAnsi="Times New Roman"/>
                <w:sz w:val="24"/>
                <w:szCs w:val="24"/>
              </w:rPr>
              <w:t>,</w:t>
            </w:r>
            <w:r>
              <w:rPr>
                <w:rFonts w:ascii="Times New Roman" w:hAnsi="Times New Roman"/>
                <w:sz w:val="24"/>
                <w:szCs w:val="24"/>
              </w:rPr>
              <w:t>698</w:t>
            </w:r>
          </w:p>
        </w:tc>
        <w:tc>
          <w:tcPr>
            <w:tcW w:w="1304" w:type="dxa"/>
            <w:tcBorders>
              <w:top w:val="nil"/>
            </w:tcBorders>
            <w:vAlign w:val="center"/>
          </w:tcPr>
          <w:p w14:paraId="696B9434"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21</w:t>
            </w:r>
          </w:p>
        </w:tc>
        <w:tc>
          <w:tcPr>
            <w:tcW w:w="676" w:type="dxa"/>
            <w:tcBorders>
              <w:top w:val="nil"/>
            </w:tcBorders>
            <w:vAlign w:val="center"/>
          </w:tcPr>
          <w:p w14:paraId="5F217F0F"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c>
          <w:tcPr>
            <w:tcW w:w="1277" w:type="dxa"/>
            <w:tcBorders>
              <w:top w:val="nil"/>
            </w:tcBorders>
            <w:vAlign w:val="center"/>
          </w:tcPr>
          <w:p w14:paraId="23143912"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c>
          <w:tcPr>
            <w:tcW w:w="703" w:type="dxa"/>
            <w:tcBorders>
              <w:top w:val="nil"/>
            </w:tcBorders>
            <w:vAlign w:val="center"/>
          </w:tcPr>
          <w:p w14:paraId="59DE1A1D"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c>
          <w:tcPr>
            <w:tcW w:w="1452" w:type="dxa"/>
            <w:tcBorders>
              <w:top w:val="nil"/>
            </w:tcBorders>
            <w:vAlign w:val="center"/>
          </w:tcPr>
          <w:p w14:paraId="389CBBAD"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r>
      <w:tr w:rsidR="008F7165" w14:paraId="5FF73EE5" w14:textId="77777777" w:rsidTr="007E343B">
        <w:tc>
          <w:tcPr>
            <w:tcW w:w="805" w:type="dxa"/>
            <w:vAlign w:val="center"/>
          </w:tcPr>
          <w:p w14:paraId="6957203E"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2012</w:t>
            </w:r>
          </w:p>
        </w:tc>
        <w:tc>
          <w:tcPr>
            <w:tcW w:w="1350" w:type="dxa"/>
            <w:vAlign w:val="center"/>
          </w:tcPr>
          <w:p w14:paraId="4E7CE089"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181</w:t>
            </w:r>
          </w:p>
        </w:tc>
        <w:tc>
          <w:tcPr>
            <w:tcW w:w="990" w:type="dxa"/>
            <w:vAlign w:val="center"/>
          </w:tcPr>
          <w:p w14:paraId="27BEC4D5"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324</w:t>
            </w:r>
          </w:p>
        </w:tc>
        <w:tc>
          <w:tcPr>
            <w:tcW w:w="900" w:type="dxa"/>
            <w:vAlign w:val="center"/>
          </w:tcPr>
          <w:p w14:paraId="5C91E9C8"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w:t>
            </w:r>
            <w:r w:rsidR="0068257D">
              <w:rPr>
                <w:rFonts w:ascii="Times New Roman" w:hAnsi="Times New Roman"/>
                <w:sz w:val="24"/>
                <w:szCs w:val="24"/>
              </w:rPr>
              <w:t>,</w:t>
            </w:r>
            <w:r>
              <w:rPr>
                <w:rFonts w:ascii="Times New Roman" w:hAnsi="Times New Roman"/>
                <w:sz w:val="24"/>
                <w:szCs w:val="24"/>
              </w:rPr>
              <w:t>832</w:t>
            </w:r>
          </w:p>
        </w:tc>
        <w:tc>
          <w:tcPr>
            <w:tcW w:w="1304" w:type="dxa"/>
            <w:vAlign w:val="center"/>
          </w:tcPr>
          <w:p w14:paraId="64C285A8"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w:t>
            </w:r>
          </w:p>
        </w:tc>
        <w:tc>
          <w:tcPr>
            <w:tcW w:w="676" w:type="dxa"/>
            <w:vAlign w:val="center"/>
          </w:tcPr>
          <w:p w14:paraId="158E5C5E"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14</w:t>
            </w:r>
          </w:p>
        </w:tc>
        <w:tc>
          <w:tcPr>
            <w:tcW w:w="1277" w:type="dxa"/>
            <w:vAlign w:val="center"/>
          </w:tcPr>
          <w:p w14:paraId="117A4FED"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13</w:t>
            </w:r>
          </w:p>
        </w:tc>
        <w:tc>
          <w:tcPr>
            <w:tcW w:w="703" w:type="dxa"/>
            <w:vAlign w:val="center"/>
          </w:tcPr>
          <w:p w14:paraId="1C58FF68"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c>
          <w:tcPr>
            <w:tcW w:w="1452" w:type="dxa"/>
            <w:vAlign w:val="center"/>
          </w:tcPr>
          <w:p w14:paraId="1D4AF720"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r>
      <w:tr w:rsidR="008F7165" w14:paraId="4AC35E19" w14:textId="77777777" w:rsidTr="007E343B">
        <w:tc>
          <w:tcPr>
            <w:tcW w:w="805" w:type="dxa"/>
            <w:vAlign w:val="center"/>
          </w:tcPr>
          <w:p w14:paraId="2B34C0D8"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2013</w:t>
            </w:r>
          </w:p>
        </w:tc>
        <w:tc>
          <w:tcPr>
            <w:tcW w:w="1350" w:type="dxa"/>
            <w:vAlign w:val="center"/>
          </w:tcPr>
          <w:p w14:paraId="21D6D64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334</w:t>
            </w:r>
          </w:p>
        </w:tc>
        <w:tc>
          <w:tcPr>
            <w:tcW w:w="990" w:type="dxa"/>
            <w:vAlign w:val="center"/>
          </w:tcPr>
          <w:p w14:paraId="49E7BB16"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639</w:t>
            </w:r>
          </w:p>
        </w:tc>
        <w:tc>
          <w:tcPr>
            <w:tcW w:w="900" w:type="dxa"/>
            <w:vAlign w:val="center"/>
          </w:tcPr>
          <w:p w14:paraId="5A010B8A"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w:t>
            </w:r>
            <w:r w:rsidR="0068257D">
              <w:rPr>
                <w:rFonts w:ascii="Times New Roman" w:hAnsi="Times New Roman"/>
                <w:sz w:val="24"/>
                <w:szCs w:val="24"/>
              </w:rPr>
              <w:t>,</w:t>
            </w:r>
            <w:r>
              <w:rPr>
                <w:rFonts w:ascii="Times New Roman" w:hAnsi="Times New Roman"/>
                <w:sz w:val="24"/>
                <w:szCs w:val="24"/>
              </w:rPr>
              <w:t>433</w:t>
            </w:r>
          </w:p>
        </w:tc>
        <w:tc>
          <w:tcPr>
            <w:tcW w:w="1304" w:type="dxa"/>
            <w:vAlign w:val="center"/>
          </w:tcPr>
          <w:p w14:paraId="75249116"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19</w:t>
            </w:r>
          </w:p>
        </w:tc>
        <w:tc>
          <w:tcPr>
            <w:tcW w:w="676" w:type="dxa"/>
            <w:vAlign w:val="center"/>
          </w:tcPr>
          <w:p w14:paraId="16DEDEAC"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51</w:t>
            </w:r>
          </w:p>
        </w:tc>
        <w:tc>
          <w:tcPr>
            <w:tcW w:w="1277" w:type="dxa"/>
            <w:vAlign w:val="center"/>
          </w:tcPr>
          <w:p w14:paraId="7F1132B0"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19</w:t>
            </w:r>
          </w:p>
        </w:tc>
        <w:tc>
          <w:tcPr>
            <w:tcW w:w="703" w:type="dxa"/>
            <w:vAlign w:val="center"/>
          </w:tcPr>
          <w:p w14:paraId="51D291B5"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13</w:t>
            </w:r>
          </w:p>
        </w:tc>
        <w:tc>
          <w:tcPr>
            <w:tcW w:w="1452" w:type="dxa"/>
            <w:vAlign w:val="center"/>
          </w:tcPr>
          <w:p w14:paraId="162CABB1"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38</w:t>
            </w:r>
          </w:p>
        </w:tc>
      </w:tr>
      <w:tr w:rsidR="008F7165" w14:paraId="3714C324" w14:textId="77777777" w:rsidTr="007E343B">
        <w:tc>
          <w:tcPr>
            <w:tcW w:w="805" w:type="dxa"/>
            <w:vAlign w:val="center"/>
          </w:tcPr>
          <w:p w14:paraId="43FDB2C8"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2014</w:t>
            </w:r>
          </w:p>
        </w:tc>
        <w:tc>
          <w:tcPr>
            <w:tcW w:w="1350" w:type="dxa"/>
            <w:vAlign w:val="center"/>
          </w:tcPr>
          <w:p w14:paraId="76C08A5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579</w:t>
            </w:r>
          </w:p>
        </w:tc>
        <w:tc>
          <w:tcPr>
            <w:tcW w:w="990" w:type="dxa"/>
            <w:vAlign w:val="center"/>
          </w:tcPr>
          <w:p w14:paraId="5388ADE2"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w:t>
            </w:r>
            <w:r w:rsidR="0068257D">
              <w:rPr>
                <w:rFonts w:ascii="Times New Roman" w:hAnsi="Times New Roman"/>
                <w:sz w:val="24"/>
                <w:szCs w:val="24"/>
              </w:rPr>
              <w:t>,</w:t>
            </w:r>
            <w:r>
              <w:rPr>
                <w:rFonts w:ascii="Times New Roman" w:hAnsi="Times New Roman"/>
                <w:sz w:val="24"/>
                <w:szCs w:val="24"/>
              </w:rPr>
              <w:t>169</w:t>
            </w:r>
          </w:p>
        </w:tc>
        <w:tc>
          <w:tcPr>
            <w:tcW w:w="900" w:type="dxa"/>
            <w:vAlign w:val="center"/>
          </w:tcPr>
          <w:p w14:paraId="3D839570"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w:t>
            </w:r>
            <w:r w:rsidR="0068257D">
              <w:rPr>
                <w:rFonts w:ascii="Times New Roman" w:hAnsi="Times New Roman"/>
                <w:sz w:val="24"/>
                <w:szCs w:val="24"/>
              </w:rPr>
              <w:t>,</w:t>
            </w:r>
            <w:r>
              <w:rPr>
                <w:rFonts w:ascii="Times New Roman" w:hAnsi="Times New Roman"/>
                <w:sz w:val="24"/>
                <w:szCs w:val="24"/>
              </w:rPr>
              <w:t>504</w:t>
            </w:r>
          </w:p>
        </w:tc>
        <w:tc>
          <w:tcPr>
            <w:tcW w:w="1304" w:type="dxa"/>
            <w:vAlign w:val="center"/>
          </w:tcPr>
          <w:p w14:paraId="7C08B776"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75</w:t>
            </w:r>
          </w:p>
        </w:tc>
        <w:tc>
          <w:tcPr>
            <w:tcW w:w="676" w:type="dxa"/>
            <w:vAlign w:val="center"/>
          </w:tcPr>
          <w:p w14:paraId="75731889"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27</w:t>
            </w:r>
          </w:p>
        </w:tc>
        <w:tc>
          <w:tcPr>
            <w:tcW w:w="1277" w:type="dxa"/>
            <w:vAlign w:val="center"/>
          </w:tcPr>
          <w:p w14:paraId="5B81248C"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53</w:t>
            </w:r>
          </w:p>
        </w:tc>
        <w:tc>
          <w:tcPr>
            <w:tcW w:w="703" w:type="dxa"/>
            <w:vAlign w:val="center"/>
          </w:tcPr>
          <w:p w14:paraId="0463F48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22</w:t>
            </w:r>
          </w:p>
        </w:tc>
        <w:tc>
          <w:tcPr>
            <w:tcW w:w="1452" w:type="dxa"/>
            <w:vAlign w:val="center"/>
          </w:tcPr>
          <w:p w14:paraId="09A91845"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43</w:t>
            </w:r>
          </w:p>
        </w:tc>
      </w:tr>
      <w:tr w:rsidR="008F7165" w14:paraId="41F3CEE6" w14:textId="77777777" w:rsidTr="007E343B">
        <w:tc>
          <w:tcPr>
            <w:tcW w:w="805" w:type="dxa"/>
            <w:vAlign w:val="center"/>
          </w:tcPr>
          <w:p w14:paraId="328F1F22"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2015</w:t>
            </w:r>
          </w:p>
        </w:tc>
        <w:tc>
          <w:tcPr>
            <w:tcW w:w="1350" w:type="dxa"/>
            <w:vAlign w:val="center"/>
          </w:tcPr>
          <w:p w14:paraId="37AA3A23"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324</w:t>
            </w:r>
          </w:p>
        </w:tc>
        <w:tc>
          <w:tcPr>
            <w:tcW w:w="990" w:type="dxa"/>
            <w:vAlign w:val="center"/>
          </w:tcPr>
          <w:p w14:paraId="188521F1"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426</w:t>
            </w:r>
          </w:p>
        </w:tc>
        <w:tc>
          <w:tcPr>
            <w:tcW w:w="900" w:type="dxa"/>
            <w:vAlign w:val="center"/>
          </w:tcPr>
          <w:p w14:paraId="4673CA21"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882</w:t>
            </w:r>
          </w:p>
        </w:tc>
        <w:tc>
          <w:tcPr>
            <w:tcW w:w="1304" w:type="dxa"/>
            <w:vAlign w:val="center"/>
          </w:tcPr>
          <w:p w14:paraId="631E3AF0"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57</w:t>
            </w:r>
          </w:p>
        </w:tc>
        <w:tc>
          <w:tcPr>
            <w:tcW w:w="676" w:type="dxa"/>
            <w:vAlign w:val="center"/>
          </w:tcPr>
          <w:p w14:paraId="19C7F90F"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w:t>
            </w:r>
          </w:p>
        </w:tc>
        <w:tc>
          <w:tcPr>
            <w:tcW w:w="1277" w:type="dxa"/>
            <w:vAlign w:val="center"/>
          </w:tcPr>
          <w:p w14:paraId="27AA6F32"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24</w:t>
            </w:r>
          </w:p>
        </w:tc>
        <w:tc>
          <w:tcPr>
            <w:tcW w:w="703" w:type="dxa"/>
            <w:vAlign w:val="center"/>
          </w:tcPr>
          <w:p w14:paraId="50789439"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c>
          <w:tcPr>
            <w:tcW w:w="1452" w:type="dxa"/>
            <w:vAlign w:val="center"/>
          </w:tcPr>
          <w:p w14:paraId="3CDB3E5A"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29</w:t>
            </w:r>
          </w:p>
        </w:tc>
      </w:tr>
      <w:tr w:rsidR="008F7165" w14:paraId="24654621" w14:textId="77777777" w:rsidTr="007E343B">
        <w:tc>
          <w:tcPr>
            <w:tcW w:w="805" w:type="dxa"/>
            <w:vAlign w:val="center"/>
          </w:tcPr>
          <w:p w14:paraId="41551CF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2016</w:t>
            </w:r>
          </w:p>
        </w:tc>
        <w:tc>
          <w:tcPr>
            <w:tcW w:w="1350" w:type="dxa"/>
            <w:vAlign w:val="center"/>
          </w:tcPr>
          <w:p w14:paraId="79459156"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89</w:t>
            </w:r>
          </w:p>
        </w:tc>
        <w:tc>
          <w:tcPr>
            <w:tcW w:w="990" w:type="dxa"/>
            <w:vAlign w:val="center"/>
          </w:tcPr>
          <w:p w14:paraId="7CE58D5E"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117</w:t>
            </w:r>
          </w:p>
        </w:tc>
        <w:tc>
          <w:tcPr>
            <w:tcW w:w="900" w:type="dxa"/>
            <w:vAlign w:val="center"/>
          </w:tcPr>
          <w:p w14:paraId="0D6D5C8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685</w:t>
            </w:r>
          </w:p>
        </w:tc>
        <w:tc>
          <w:tcPr>
            <w:tcW w:w="1304" w:type="dxa"/>
            <w:vAlign w:val="center"/>
          </w:tcPr>
          <w:p w14:paraId="3783EAAE"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w:t>
            </w:r>
          </w:p>
        </w:tc>
        <w:tc>
          <w:tcPr>
            <w:tcW w:w="676" w:type="dxa"/>
            <w:vAlign w:val="center"/>
          </w:tcPr>
          <w:p w14:paraId="5ACEF92A"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26</w:t>
            </w:r>
          </w:p>
        </w:tc>
        <w:tc>
          <w:tcPr>
            <w:tcW w:w="1277" w:type="dxa"/>
            <w:vAlign w:val="center"/>
          </w:tcPr>
          <w:p w14:paraId="5139A5EF"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12</w:t>
            </w:r>
          </w:p>
        </w:tc>
        <w:tc>
          <w:tcPr>
            <w:tcW w:w="703" w:type="dxa"/>
            <w:vAlign w:val="center"/>
          </w:tcPr>
          <w:p w14:paraId="2B9FAE52"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c>
          <w:tcPr>
            <w:tcW w:w="1452" w:type="dxa"/>
            <w:vAlign w:val="center"/>
          </w:tcPr>
          <w:p w14:paraId="27EF5A3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w:t>
            </w:r>
          </w:p>
        </w:tc>
      </w:tr>
      <w:tr w:rsidR="008F7165" w14:paraId="60449F0C" w14:textId="77777777" w:rsidTr="007E343B">
        <w:tc>
          <w:tcPr>
            <w:tcW w:w="805" w:type="dxa"/>
            <w:vAlign w:val="center"/>
          </w:tcPr>
          <w:p w14:paraId="5C401868"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2017</w:t>
            </w:r>
          </w:p>
        </w:tc>
        <w:tc>
          <w:tcPr>
            <w:tcW w:w="1350" w:type="dxa"/>
            <w:vAlign w:val="center"/>
          </w:tcPr>
          <w:p w14:paraId="21F5455E"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116</w:t>
            </w:r>
          </w:p>
        </w:tc>
        <w:tc>
          <w:tcPr>
            <w:tcW w:w="990" w:type="dxa"/>
            <w:vAlign w:val="center"/>
          </w:tcPr>
          <w:p w14:paraId="5972FD17"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65</w:t>
            </w:r>
          </w:p>
        </w:tc>
        <w:tc>
          <w:tcPr>
            <w:tcW w:w="900" w:type="dxa"/>
            <w:vAlign w:val="center"/>
          </w:tcPr>
          <w:p w14:paraId="2B64424F"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254</w:t>
            </w:r>
          </w:p>
        </w:tc>
        <w:tc>
          <w:tcPr>
            <w:tcW w:w="1304" w:type="dxa"/>
            <w:vAlign w:val="center"/>
          </w:tcPr>
          <w:p w14:paraId="40509A34"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12</w:t>
            </w:r>
          </w:p>
        </w:tc>
        <w:tc>
          <w:tcPr>
            <w:tcW w:w="676" w:type="dxa"/>
            <w:vAlign w:val="center"/>
          </w:tcPr>
          <w:p w14:paraId="6F389DFF"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9</w:t>
            </w:r>
          </w:p>
        </w:tc>
        <w:tc>
          <w:tcPr>
            <w:tcW w:w="1277" w:type="dxa"/>
            <w:vAlign w:val="center"/>
          </w:tcPr>
          <w:p w14:paraId="6A12290F"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c>
          <w:tcPr>
            <w:tcW w:w="703" w:type="dxa"/>
            <w:vAlign w:val="center"/>
          </w:tcPr>
          <w:p w14:paraId="55BE142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0</w:t>
            </w:r>
          </w:p>
        </w:tc>
        <w:tc>
          <w:tcPr>
            <w:tcW w:w="1452" w:type="dxa"/>
            <w:vAlign w:val="center"/>
          </w:tcPr>
          <w:p w14:paraId="781888CA"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21</w:t>
            </w:r>
          </w:p>
        </w:tc>
      </w:tr>
      <w:tr w:rsidR="008F7165" w14:paraId="3EAAF8CC" w14:textId="77777777" w:rsidTr="007E343B">
        <w:tc>
          <w:tcPr>
            <w:tcW w:w="805" w:type="dxa"/>
            <w:vAlign w:val="center"/>
          </w:tcPr>
          <w:p w14:paraId="43967E54"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Mean</w:t>
            </w:r>
          </w:p>
        </w:tc>
        <w:tc>
          <w:tcPr>
            <w:tcW w:w="1350" w:type="dxa"/>
            <w:vAlign w:val="center"/>
          </w:tcPr>
          <w:p w14:paraId="7F7936BA"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353</w:t>
            </w:r>
          </w:p>
        </w:tc>
        <w:tc>
          <w:tcPr>
            <w:tcW w:w="990" w:type="dxa"/>
            <w:vAlign w:val="center"/>
          </w:tcPr>
          <w:p w14:paraId="68357215"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474</w:t>
            </w:r>
          </w:p>
        </w:tc>
        <w:tc>
          <w:tcPr>
            <w:tcW w:w="900" w:type="dxa"/>
            <w:vAlign w:val="center"/>
          </w:tcPr>
          <w:p w14:paraId="65667AD9"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w:t>
            </w:r>
            <w:r w:rsidR="0068257D">
              <w:rPr>
                <w:rFonts w:ascii="Times New Roman" w:hAnsi="Times New Roman"/>
                <w:sz w:val="24"/>
                <w:szCs w:val="24"/>
              </w:rPr>
              <w:t>,</w:t>
            </w:r>
            <w:r>
              <w:rPr>
                <w:rFonts w:ascii="Times New Roman" w:hAnsi="Times New Roman"/>
                <w:sz w:val="24"/>
                <w:szCs w:val="24"/>
              </w:rPr>
              <w:t>336</w:t>
            </w:r>
          </w:p>
        </w:tc>
        <w:tc>
          <w:tcPr>
            <w:tcW w:w="1304" w:type="dxa"/>
            <w:vAlign w:val="center"/>
          </w:tcPr>
          <w:p w14:paraId="2783D444"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35</w:t>
            </w:r>
          </w:p>
        </w:tc>
        <w:tc>
          <w:tcPr>
            <w:tcW w:w="676" w:type="dxa"/>
            <w:vAlign w:val="center"/>
          </w:tcPr>
          <w:p w14:paraId="0772EABB"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18</w:t>
            </w:r>
          </w:p>
        </w:tc>
        <w:tc>
          <w:tcPr>
            <w:tcW w:w="1277" w:type="dxa"/>
            <w:vAlign w:val="center"/>
          </w:tcPr>
          <w:p w14:paraId="5EA3B9FC"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19</w:t>
            </w:r>
          </w:p>
        </w:tc>
        <w:tc>
          <w:tcPr>
            <w:tcW w:w="703" w:type="dxa"/>
            <w:vAlign w:val="center"/>
          </w:tcPr>
          <w:p w14:paraId="4A22DF46"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7</w:t>
            </w:r>
          </w:p>
        </w:tc>
        <w:tc>
          <w:tcPr>
            <w:tcW w:w="1452" w:type="dxa"/>
            <w:vAlign w:val="center"/>
          </w:tcPr>
          <w:p w14:paraId="36DC5B65" w14:textId="77777777" w:rsidR="008F7165" w:rsidRDefault="008F7165" w:rsidP="008F7165">
            <w:pPr>
              <w:spacing w:after="0" w:line="480" w:lineRule="auto"/>
              <w:jc w:val="center"/>
              <w:rPr>
                <w:rFonts w:ascii="Times New Roman" w:hAnsi="Times New Roman"/>
                <w:sz w:val="24"/>
                <w:szCs w:val="24"/>
              </w:rPr>
            </w:pPr>
            <w:r>
              <w:rPr>
                <w:rFonts w:ascii="Times New Roman" w:hAnsi="Times New Roman"/>
                <w:sz w:val="24"/>
                <w:szCs w:val="24"/>
              </w:rPr>
              <w:t>19</w:t>
            </w:r>
          </w:p>
        </w:tc>
      </w:tr>
    </w:tbl>
    <w:p w14:paraId="40179269" w14:textId="77777777" w:rsidR="00C66007" w:rsidRDefault="00C66007" w:rsidP="00373BFC">
      <w:pPr>
        <w:spacing w:after="0" w:line="480" w:lineRule="auto"/>
        <w:rPr>
          <w:rFonts w:ascii="Times New Roman" w:hAnsi="Times New Roman"/>
          <w:sz w:val="24"/>
          <w:szCs w:val="24"/>
        </w:rPr>
      </w:pPr>
    </w:p>
    <w:p w14:paraId="635899FD" w14:textId="77777777" w:rsidR="00C66007" w:rsidRDefault="00C66007" w:rsidP="00373BFC">
      <w:pPr>
        <w:spacing w:after="0" w:line="480" w:lineRule="auto"/>
        <w:rPr>
          <w:rFonts w:ascii="Times New Roman" w:hAnsi="Times New Roman"/>
          <w:sz w:val="24"/>
          <w:szCs w:val="24"/>
        </w:rPr>
      </w:pPr>
    </w:p>
    <w:p w14:paraId="59186290" w14:textId="77777777" w:rsidR="00C66007" w:rsidRDefault="00C66007" w:rsidP="00373BFC">
      <w:pPr>
        <w:spacing w:after="0" w:line="480" w:lineRule="auto"/>
        <w:rPr>
          <w:rFonts w:ascii="Times New Roman" w:hAnsi="Times New Roman"/>
          <w:sz w:val="24"/>
          <w:szCs w:val="24"/>
        </w:rPr>
      </w:pPr>
    </w:p>
    <w:p w14:paraId="178A1E7C" w14:textId="77777777" w:rsidR="00305D87" w:rsidRDefault="00305D87" w:rsidP="00373BFC">
      <w:pPr>
        <w:spacing w:after="0" w:line="480" w:lineRule="auto"/>
        <w:rPr>
          <w:rFonts w:ascii="Times New Roman" w:hAnsi="Times New Roman"/>
          <w:sz w:val="24"/>
          <w:szCs w:val="24"/>
        </w:rPr>
      </w:pPr>
    </w:p>
    <w:p w14:paraId="28C02B4D" w14:textId="77777777" w:rsidR="00305D87" w:rsidRDefault="00305D87" w:rsidP="00373BFC">
      <w:pPr>
        <w:spacing w:after="0" w:line="480" w:lineRule="auto"/>
        <w:rPr>
          <w:rFonts w:ascii="Times New Roman" w:hAnsi="Times New Roman"/>
          <w:sz w:val="24"/>
          <w:szCs w:val="24"/>
        </w:rPr>
      </w:pPr>
    </w:p>
    <w:p w14:paraId="6F4A01E9" w14:textId="77777777" w:rsidR="00305D87" w:rsidRDefault="00305D87" w:rsidP="00373BFC">
      <w:pPr>
        <w:spacing w:after="0" w:line="480" w:lineRule="auto"/>
        <w:rPr>
          <w:rFonts w:ascii="Times New Roman" w:hAnsi="Times New Roman"/>
          <w:sz w:val="24"/>
          <w:szCs w:val="24"/>
        </w:rPr>
      </w:pPr>
    </w:p>
    <w:p w14:paraId="053838CA" w14:textId="05ECD1A4" w:rsidR="00C66007" w:rsidRDefault="004E42F7" w:rsidP="007D44F3">
      <w:pPr>
        <w:pPrChange w:id="17" w:author="See, Kevin" w:date="2020-09-08T11:23:00Z">
          <w:pPr>
            <w:spacing w:after="0" w:line="480" w:lineRule="auto"/>
          </w:pPr>
        </w:pPrChange>
      </w:pPr>
      <w:r>
        <w:lastRenderedPageBreak/>
        <w:t>Table 3</w:t>
      </w:r>
      <w:r w:rsidR="00305D87">
        <w:t xml:space="preserve">. Estimated abundance of overshoot steelhead at Priest Rapids Dam and the </w:t>
      </w:r>
      <w:r w:rsidR="003C56DB">
        <w:t>overshoot return</w:t>
      </w:r>
      <w:r w:rsidR="00305D87">
        <w:t xml:space="preserve"> rate or proportion of fish observed downstream of Priest Rapids Dam prior to spawning.</w:t>
      </w:r>
    </w:p>
    <w:tbl>
      <w:tblPr>
        <w:tblStyle w:val="TableGrid"/>
        <w:tblW w:w="78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1056"/>
        <w:gridCol w:w="1004"/>
        <w:gridCol w:w="1045"/>
        <w:gridCol w:w="334"/>
        <w:gridCol w:w="1056"/>
        <w:gridCol w:w="1202"/>
        <w:gridCol w:w="1278"/>
      </w:tblGrid>
      <w:tr w:rsidR="00FE7AE7" w14:paraId="15F10335" w14:textId="77777777" w:rsidTr="00CE66BB">
        <w:tc>
          <w:tcPr>
            <w:tcW w:w="850" w:type="dxa"/>
            <w:vMerge w:val="restart"/>
            <w:vAlign w:val="center"/>
          </w:tcPr>
          <w:p w14:paraId="58E75BA6" w14:textId="77777777" w:rsidR="00FE7AE7" w:rsidRDefault="00FE7AE7" w:rsidP="007D44F3">
            <w:pPr>
              <w:pPrChange w:id="18" w:author="See, Kevin" w:date="2020-09-08T11:23:00Z">
                <w:pPr>
                  <w:spacing w:after="0" w:line="480" w:lineRule="auto"/>
                  <w:jc w:val="center"/>
                </w:pPr>
              </w:pPrChange>
            </w:pPr>
            <w:r>
              <w:t>Run Year</w:t>
            </w:r>
          </w:p>
        </w:tc>
        <w:tc>
          <w:tcPr>
            <w:tcW w:w="3105" w:type="dxa"/>
            <w:gridSpan w:val="3"/>
            <w:tcBorders>
              <w:bottom w:val="single" w:sz="4" w:space="0" w:color="auto"/>
            </w:tcBorders>
            <w:vAlign w:val="center"/>
          </w:tcPr>
          <w:p w14:paraId="3EB3C6F9" w14:textId="77777777" w:rsidR="00FE7AE7" w:rsidRDefault="00FE7AE7" w:rsidP="007D44F3">
            <w:pPr>
              <w:pPrChange w:id="19" w:author="See, Kevin" w:date="2020-09-08T11:23:00Z">
                <w:pPr>
                  <w:spacing w:after="0" w:line="480" w:lineRule="auto"/>
                  <w:jc w:val="center"/>
                </w:pPr>
              </w:pPrChange>
            </w:pPr>
            <w:r>
              <w:t>Estimated wild steelhead overshoot abundance</w:t>
            </w:r>
          </w:p>
        </w:tc>
        <w:tc>
          <w:tcPr>
            <w:tcW w:w="334" w:type="dxa"/>
            <w:tcBorders>
              <w:bottom w:val="single" w:sz="4" w:space="0" w:color="auto"/>
            </w:tcBorders>
          </w:tcPr>
          <w:p w14:paraId="11E505DE" w14:textId="77777777" w:rsidR="00FE7AE7" w:rsidRDefault="00FE7AE7" w:rsidP="007D44F3">
            <w:pPr>
              <w:pPrChange w:id="20" w:author="See, Kevin" w:date="2020-09-08T11:23:00Z">
                <w:pPr>
                  <w:spacing w:after="0" w:line="480" w:lineRule="auto"/>
                  <w:jc w:val="center"/>
                </w:pPr>
              </w:pPrChange>
            </w:pPr>
          </w:p>
        </w:tc>
        <w:tc>
          <w:tcPr>
            <w:tcW w:w="3536" w:type="dxa"/>
            <w:gridSpan w:val="3"/>
            <w:tcBorders>
              <w:bottom w:val="single" w:sz="4" w:space="0" w:color="auto"/>
            </w:tcBorders>
            <w:vAlign w:val="center"/>
          </w:tcPr>
          <w:p w14:paraId="1A1ECD19" w14:textId="4CC5B981" w:rsidR="00FE7AE7" w:rsidRDefault="003C56DB" w:rsidP="007D44F3">
            <w:pPr>
              <w:pPrChange w:id="21" w:author="See, Kevin" w:date="2020-09-08T11:23:00Z">
                <w:pPr>
                  <w:spacing w:after="0" w:line="480" w:lineRule="auto"/>
                  <w:jc w:val="center"/>
                </w:pPr>
              </w:pPrChange>
            </w:pPr>
            <w:r>
              <w:t>Overshoot return</w:t>
            </w:r>
            <w:r w:rsidR="00FE7AE7">
              <w:t xml:space="preserve"> rate</w:t>
            </w:r>
          </w:p>
          <w:p w14:paraId="2AAEFB72" w14:textId="77777777" w:rsidR="00FE7AE7" w:rsidRDefault="00FE7AE7" w:rsidP="007D44F3">
            <w:pPr>
              <w:pPrChange w:id="22" w:author="See, Kevin" w:date="2020-09-08T11:23:00Z">
                <w:pPr>
                  <w:spacing w:after="0" w:line="480" w:lineRule="auto"/>
                  <w:jc w:val="center"/>
                </w:pPr>
              </w:pPrChange>
            </w:pPr>
            <w:r>
              <w:t>(# fallbacks/# of overshoots)</w:t>
            </w:r>
          </w:p>
        </w:tc>
      </w:tr>
      <w:tr w:rsidR="00FE7AE7" w14:paraId="01AA0988" w14:textId="77777777" w:rsidTr="00CE66BB">
        <w:tc>
          <w:tcPr>
            <w:tcW w:w="850" w:type="dxa"/>
            <w:vMerge/>
            <w:tcBorders>
              <w:bottom w:val="single" w:sz="4" w:space="0" w:color="auto"/>
            </w:tcBorders>
            <w:vAlign w:val="center"/>
          </w:tcPr>
          <w:p w14:paraId="5A14C3F8" w14:textId="77777777" w:rsidR="00FE7AE7" w:rsidRDefault="00FE7AE7" w:rsidP="007D44F3">
            <w:pPr>
              <w:pPrChange w:id="23" w:author="See, Kevin" w:date="2020-09-08T11:23:00Z">
                <w:pPr>
                  <w:spacing w:after="0" w:line="480" w:lineRule="auto"/>
                  <w:jc w:val="center"/>
                </w:pPr>
              </w:pPrChange>
            </w:pPr>
          </w:p>
        </w:tc>
        <w:tc>
          <w:tcPr>
            <w:tcW w:w="1056" w:type="dxa"/>
            <w:tcBorders>
              <w:top w:val="single" w:sz="4" w:space="0" w:color="auto"/>
              <w:bottom w:val="single" w:sz="4" w:space="0" w:color="auto"/>
            </w:tcBorders>
            <w:vAlign w:val="center"/>
          </w:tcPr>
          <w:p w14:paraId="69AEF861" w14:textId="77777777" w:rsidR="00FE7AE7" w:rsidRDefault="00FE7AE7" w:rsidP="007D44F3">
            <w:pPr>
              <w:pPrChange w:id="24" w:author="See, Kevin" w:date="2020-09-08T11:23:00Z">
                <w:pPr>
                  <w:spacing w:after="0" w:line="480" w:lineRule="auto"/>
                  <w:jc w:val="center"/>
                </w:pPr>
              </w:pPrChange>
            </w:pPr>
            <w:r>
              <w:t>Estimate</w:t>
            </w:r>
          </w:p>
        </w:tc>
        <w:tc>
          <w:tcPr>
            <w:tcW w:w="1004" w:type="dxa"/>
            <w:tcBorders>
              <w:top w:val="single" w:sz="4" w:space="0" w:color="auto"/>
              <w:bottom w:val="single" w:sz="4" w:space="0" w:color="auto"/>
            </w:tcBorders>
            <w:vAlign w:val="center"/>
          </w:tcPr>
          <w:p w14:paraId="787B81AB" w14:textId="77777777" w:rsidR="00FE7AE7" w:rsidRDefault="00FE7AE7" w:rsidP="007D44F3">
            <w:pPr>
              <w:pPrChange w:id="25" w:author="See, Kevin" w:date="2020-09-08T11:23:00Z">
                <w:pPr>
                  <w:spacing w:after="0" w:line="480" w:lineRule="auto"/>
                  <w:jc w:val="center"/>
                </w:pPr>
              </w:pPrChange>
            </w:pPr>
            <w:r>
              <w:t>Lower 95% CI</w:t>
            </w:r>
          </w:p>
        </w:tc>
        <w:tc>
          <w:tcPr>
            <w:tcW w:w="1045" w:type="dxa"/>
            <w:tcBorders>
              <w:top w:val="single" w:sz="4" w:space="0" w:color="auto"/>
              <w:bottom w:val="single" w:sz="4" w:space="0" w:color="auto"/>
            </w:tcBorders>
            <w:vAlign w:val="center"/>
          </w:tcPr>
          <w:p w14:paraId="352A748F" w14:textId="77777777" w:rsidR="00FE7AE7" w:rsidRDefault="00FE7AE7" w:rsidP="007D44F3">
            <w:pPr>
              <w:pPrChange w:id="26" w:author="See, Kevin" w:date="2020-09-08T11:23:00Z">
                <w:pPr>
                  <w:spacing w:after="0" w:line="480" w:lineRule="auto"/>
                  <w:jc w:val="center"/>
                </w:pPr>
              </w:pPrChange>
            </w:pPr>
            <w:r>
              <w:t>Upper 95% CI</w:t>
            </w:r>
          </w:p>
        </w:tc>
        <w:tc>
          <w:tcPr>
            <w:tcW w:w="334" w:type="dxa"/>
            <w:tcBorders>
              <w:top w:val="single" w:sz="4" w:space="0" w:color="auto"/>
              <w:bottom w:val="single" w:sz="4" w:space="0" w:color="auto"/>
            </w:tcBorders>
          </w:tcPr>
          <w:p w14:paraId="38C65A1B" w14:textId="77777777" w:rsidR="00FE7AE7" w:rsidRDefault="00FE7AE7" w:rsidP="007D44F3">
            <w:pPr>
              <w:pPrChange w:id="27" w:author="See, Kevin" w:date="2020-09-08T11:23:00Z">
                <w:pPr>
                  <w:spacing w:after="0" w:line="480" w:lineRule="auto"/>
                  <w:jc w:val="center"/>
                </w:pPr>
              </w:pPrChange>
            </w:pPr>
          </w:p>
        </w:tc>
        <w:tc>
          <w:tcPr>
            <w:tcW w:w="1056" w:type="dxa"/>
            <w:tcBorders>
              <w:top w:val="single" w:sz="4" w:space="0" w:color="auto"/>
              <w:bottom w:val="single" w:sz="4" w:space="0" w:color="auto"/>
            </w:tcBorders>
            <w:vAlign w:val="center"/>
          </w:tcPr>
          <w:p w14:paraId="2C7B9494" w14:textId="77777777" w:rsidR="00FE7AE7" w:rsidRDefault="00FE7AE7" w:rsidP="007D44F3">
            <w:pPr>
              <w:pPrChange w:id="28" w:author="See, Kevin" w:date="2020-09-08T11:23:00Z">
                <w:pPr>
                  <w:spacing w:after="0" w:line="480" w:lineRule="auto"/>
                  <w:jc w:val="center"/>
                </w:pPr>
              </w:pPrChange>
            </w:pPr>
            <w:r>
              <w:t>Estimate</w:t>
            </w:r>
          </w:p>
        </w:tc>
        <w:tc>
          <w:tcPr>
            <w:tcW w:w="1202" w:type="dxa"/>
            <w:tcBorders>
              <w:top w:val="single" w:sz="4" w:space="0" w:color="auto"/>
              <w:bottom w:val="single" w:sz="4" w:space="0" w:color="auto"/>
            </w:tcBorders>
            <w:vAlign w:val="center"/>
          </w:tcPr>
          <w:p w14:paraId="1BFFB248" w14:textId="77777777" w:rsidR="00FE7AE7" w:rsidRDefault="00FE7AE7" w:rsidP="007D44F3">
            <w:pPr>
              <w:pPrChange w:id="29" w:author="See, Kevin" w:date="2020-09-08T11:23:00Z">
                <w:pPr>
                  <w:spacing w:after="0" w:line="480" w:lineRule="auto"/>
                  <w:jc w:val="center"/>
                </w:pPr>
              </w:pPrChange>
            </w:pPr>
            <w:r>
              <w:t>Lower 95% CI</w:t>
            </w:r>
          </w:p>
        </w:tc>
        <w:tc>
          <w:tcPr>
            <w:tcW w:w="1278" w:type="dxa"/>
            <w:tcBorders>
              <w:top w:val="single" w:sz="4" w:space="0" w:color="auto"/>
              <w:bottom w:val="single" w:sz="4" w:space="0" w:color="auto"/>
            </w:tcBorders>
            <w:vAlign w:val="center"/>
          </w:tcPr>
          <w:p w14:paraId="3B6736B1" w14:textId="77777777" w:rsidR="00FE7AE7" w:rsidRDefault="00FE7AE7" w:rsidP="007D44F3">
            <w:pPr>
              <w:pPrChange w:id="30" w:author="See, Kevin" w:date="2020-09-08T11:23:00Z">
                <w:pPr>
                  <w:spacing w:after="0" w:line="480" w:lineRule="auto"/>
                  <w:jc w:val="center"/>
                </w:pPr>
              </w:pPrChange>
            </w:pPr>
            <w:r>
              <w:t>Upper 95% CI</w:t>
            </w:r>
          </w:p>
        </w:tc>
      </w:tr>
      <w:tr w:rsidR="00FE7AE7" w14:paraId="1008CF5E" w14:textId="77777777" w:rsidTr="00CE66BB">
        <w:tc>
          <w:tcPr>
            <w:tcW w:w="850" w:type="dxa"/>
            <w:tcBorders>
              <w:top w:val="single" w:sz="4" w:space="0" w:color="auto"/>
              <w:bottom w:val="nil"/>
            </w:tcBorders>
            <w:vAlign w:val="center"/>
          </w:tcPr>
          <w:p w14:paraId="733C6917" w14:textId="77777777" w:rsidR="00FE7AE7" w:rsidRDefault="00FE7AE7" w:rsidP="007D44F3">
            <w:pPr>
              <w:pPrChange w:id="31" w:author="See, Kevin" w:date="2020-09-08T11:23:00Z">
                <w:pPr>
                  <w:spacing w:after="0" w:line="480" w:lineRule="auto"/>
                  <w:jc w:val="center"/>
                </w:pPr>
              </w:pPrChange>
            </w:pPr>
            <w:r>
              <w:t>2010</w:t>
            </w:r>
          </w:p>
        </w:tc>
        <w:tc>
          <w:tcPr>
            <w:tcW w:w="1056" w:type="dxa"/>
            <w:tcBorders>
              <w:top w:val="single" w:sz="4" w:space="0" w:color="auto"/>
              <w:bottom w:val="nil"/>
            </w:tcBorders>
            <w:vAlign w:val="center"/>
          </w:tcPr>
          <w:p w14:paraId="6F988A85" w14:textId="77777777" w:rsidR="00FE7AE7" w:rsidRDefault="00FE7AE7" w:rsidP="007D44F3">
            <w:pPr>
              <w:pPrChange w:id="32" w:author="See, Kevin" w:date="2020-09-08T11:23:00Z">
                <w:pPr>
                  <w:spacing w:after="0" w:line="480" w:lineRule="auto"/>
                  <w:jc w:val="center"/>
                </w:pPr>
              </w:pPrChange>
            </w:pPr>
            <w:r>
              <w:t>2368</w:t>
            </w:r>
          </w:p>
        </w:tc>
        <w:tc>
          <w:tcPr>
            <w:tcW w:w="1004" w:type="dxa"/>
            <w:tcBorders>
              <w:top w:val="single" w:sz="4" w:space="0" w:color="auto"/>
              <w:bottom w:val="nil"/>
            </w:tcBorders>
            <w:vAlign w:val="center"/>
          </w:tcPr>
          <w:p w14:paraId="4A06FCBD" w14:textId="77777777" w:rsidR="00FE7AE7" w:rsidRDefault="00FE7AE7" w:rsidP="007D44F3">
            <w:pPr>
              <w:pPrChange w:id="33" w:author="See, Kevin" w:date="2020-09-08T11:23:00Z">
                <w:pPr>
                  <w:spacing w:after="0" w:line="480" w:lineRule="auto"/>
                  <w:jc w:val="center"/>
                </w:pPr>
              </w:pPrChange>
            </w:pPr>
            <w:r>
              <w:t>1797</w:t>
            </w:r>
          </w:p>
        </w:tc>
        <w:tc>
          <w:tcPr>
            <w:tcW w:w="1045" w:type="dxa"/>
            <w:tcBorders>
              <w:top w:val="single" w:sz="4" w:space="0" w:color="auto"/>
              <w:bottom w:val="nil"/>
            </w:tcBorders>
            <w:vAlign w:val="center"/>
          </w:tcPr>
          <w:p w14:paraId="091AB235" w14:textId="77777777" w:rsidR="00FE7AE7" w:rsidRDefault="00FE7AE7" w:rsidP="007D44F3">
            <w:pPr>
              <w:pPrChange w:id="34" w:author="See, Kevin" w:date="2020-09-08T11:23:00Z">
                <w:pPr>
                  <w:spacing w:after="0" w:line="480" w:lineRule="auto"/>
                  <w:jc w:val="center"/>
                </w:pPr>
              </w:pPrChange>
            </w:pPr>
            <w:r>
              <w:t>2940</w:t>
            </w:r>
          </w:p>
        </w:tc>
        <w:tc>
          <w:tcPr>
            <w:tcW w:w="334" w:type="dxa"/>
            <w:tcBorders>
              <w:top w:val="single" w:sz="4" w:space="0" w:color="auto"/>
              <w:bottom w:val="nil"/>
            </w:tcBorders>
          </w:tcPr>
          <w:p w14:paraId="60336309" w14:textId="77777777" w:rsidR="00FE7AE7" w:rsidRDefault="00FE7AE7" w:rsidP="007D44F3">
            <w:pPr>
              <w:pPrChange w:id="35" w:author="See, Kevin" w:date="2020-09-08T11:23:00Z">
                <w:pPr>
                  <w:spacing w:after="0" w:line="480" w:lineRule="auto"/>
                  <w:jc w:val="center"/>
                </w:pPr>
              </w:pPrChange>
            </w:pPr>
          </w:p>
        </w:tc>
        <w:tc>
          <w:tcPr>
            <w:tcW w:w="1056" w:type="dxa"/>
            <w:tcBorders>
              <w:top w:val="single" w:sz="4" w:space="0" w:color="auto"/>
              <w:bottom w:val="nil"/>
            </w:tcBorders>
          </w:tcPr>
          <w:p w14:paraId="2E6B2A8F" w14:textId="77777777" w:rsidR="00FE7AE7" w:rsidRDefault="00FE7AE7" w:rsidP="007D44F3">
            <w:pPr>
              <w:pPrChange w:id="36" w:author="See, Kevin" w:date="2020-09-08T11:23:00Z">
                <w:pPr>
                  <w:spacing w:after="0" w:line="480" w:lineRule="auto"/>
                  <w:jc w:val="center"/>
                </w:pPr>
              </w:pPrChange>
            </w:pPr>
            <w:r>
              <w:t>0.6776</w:t>
            </w:r>
          </w:p>
        </w:tc>
        <w:tc>
          <w:tcPr>
            <w:tcW w:w="1202" w:type="dxa"/>
            <w:tcBorders>
              <w:top w:val="single" w:sz="4" w:space="0" w:color="auto"/>
              <w:bottom w:val="nil"/>
            </w:tcBorders>
          </w:tcPr>
          <w:p w14:paraId="604C8511" w14:textId="77777777" w:rsidR="00FE7AE7" w:rsidRDefault="00FE7AE7" w:rsidP="007D44F3">
            <w:pPr>
              <w:pPrChange w:id="37" w:author="See, Kevin" w:date="2020-09-08T11:23:00Z">
                <w:pPr>
                  <w:spacing w:after="0" w:line="480" w:lineRule="auto"/>
                  <w:jc w:val="center"/>
                </w:pPr>
              </w:pPrChange>
            </w:pPr>
            <w:r>
              <w:t>0.5195</w:t>
            </w:r>
          </w:p>
        </w:tc>
        <w:tc>
          <w:tcPr>
            <w:tcW w:w="1278" w:type="dxa"/>
            <w:tcBorders>
              <w:top w:val="single" w:sz="4" w:space="0" w:color="auto"/>
              <w:bottom w:val="nil"/>
            </w:tcBorders>
          </w:tcPr>
          <w:p w14:paraId="7299C433" w14:textId="77777777" w:rsidR="00FE7AE7" w:rsidRDefault="00FE7AE7" w:rsidP="007D44F3">
            <w:pPr>
              <w:pPrChange w:id="38" w:author="See, Kevin" w:date="2020-09-08T11:23:00Z">
                <w:pPr>
                  <w:spacing w:after="0" w:line="480" w:lineRule="auto"/>
                  <w:jc w:val="center"/>
                </w:pPr>
              </w:pPrChange>
            </w:pPr>
            <w:r>
              <w:t>0.8758</w:t>
            </w:r>
          </w:p>
        </w:tc>
      </w:tr>
      <w:tr w:rsidR="00FE7AE7" w14:paraId="393B26CD" w14:textId="77777777" w:rsidTr="00CE66BB">
        <w:tc>
          <w:tcPr>
            <w:tcW w:w="850" w:type="dxa"/>
            <w:tcBorders>
              <w:top w:val="nil"/>
            </w:tcBorders>
            <w:vAlign w:val="center"/>
          </w:tcPr>
          <w:p w14:paraId="3D07FFEC" w14:textId="77777777" w:rsidR="00FE7AE7" w:rsidRDefault="00FE7AE7" w:rsidP="007D44F3">
            <w:pPr>
              <w:pPrChange w:id="39" w:author="See, Kevin" w:date="2020-09-08T11:23:00Z">
                <w:pPr>
                  <w:spacing w:after="0" w:line="480" w:lineRule="auto"/>
                  <w:jc w:val="center"/>
                </w:pPr>
              </w:pPrChange>
            </w:pPr>
            <w:r>
              <w:t>2011</w:t>
            </w:r>
          </w:p>
        </w:tc>
        <w:tc>
          <w:tcPr>
            <w:tcW w:w="1056" w:type="dxa"/>
            <w:tcBorders>
              <w:top w:val="nil"/>
            </w:tcBorders>
            <w:vAlign w:val="center"/>
          </w:tcPr>
          <w:p w14:paraId="76F1D21A" w14:textId="77777777" w:rsidR="00FE7AE7" w:rsidRDefault="00FE7AE7" w:rsidP="007D44F3">
            <w:pPr>
              <w:pPrChange w:id="40" w:author="See, Kevin" w:date="2020-09-08T11:23:00Z">
                <w:pPr>
                  <w:spacing w:after="0" w:line="480" w:lineRule="auto"/>
                  <w:jc w:val="center"/>
                </w:pPr>
              </w:pPrChange>
            </w:pPr>
            <w:r>
              <w:t>804</w:t>
            </w:r>
          </w:p>
        </w:tc>
        <w:tc>
          <w:tcPr>
            <w:tcW w:w="1004" w:type="dxa"/>
            <w:tcBorders>
              <w:top w:val="nil"/>
            </w:tcBorders>
            <w:vAlign w:val="center"/>
          </w:tcPr>
          <w:p w14:paraId="361639B0" w14:textId="77777777" w:rsidR="00FE7AE7" w:rsidRDefault="00FE7AE7" w:rsidP="007D44F3">
            <w:pPr>
              <w:pPrChange w:id="41" w:author="See, Kevin" w:date="2020-09-08T11:23:00Z">
                <w:pPr>
                  <w:spacing w:after="0" w:line="480" w:lineRule="auto"/>
                  <w:jc w:val="center"/>
                </w:pPr>
              </w:pPrChange>
            </w:pPr>
            <w:r>
              <w:t>610</w:t>
            </w:r>
          </w:p>
        </w:tc>
        <w:tc>
          <w:tcPr>
            <w:tcW w:w="1045" w:type="dxa"/>
            <w:tcBorders>
              <w:top w:val="nil"/>
            </w:tcBorders>
            <w:vAlign w:val="center"/>
          </w:tcPr>
          <w:p w14:paraId="0DAFF3BA" w14:textId="77777777" w:rsidR="00FE7AE7" w:rsidRDefault="00FE7AE7" w:rsidP="007D44F3">
            <w:pPr>
              <w:pPrChange w:id="42" w:author="See, Kevin" w:date="2020-09-08T11:23:00Z">
                <w:pPr>
                  <w:spacing w:after="0" w:line="480" w:lineRule="auto"/>
                  <w:jc w:val="center"/>
                </w:pPr>
              </w:pPrChange>
            </w:pPr>
            <w:r>
              <w:t>998</w:t>
            </w:r>
          </w:p>
        </w:tc>
        <w:tc>
          <w:tcPr>
            <w:tcW w:w="334" w:type="dxa"/>
            <w:tcBorders>
              <w:top w:val="nil"/>
            </w:tcBorders>
          </w:tcPr>
          <w:p w14:paraId="3225D16E" w14:textId="77777777" w:rsidR="00FE7AE7" w:rsidRDefault="00FE7AE7" w:rsidP="007D44F3">
            <w:pPr>
              <w:pPrChange w:id="43" w:author="See, Kevin" w:date="2020-09-08T11:23:00Z">
                <w:pPr>
                  <w:spacing w:after="0" w:line="480" w:lineRule="auto"/>
                  <w:jc w:val="center"/>
                </w:pPr>
              </w:pPrChange>
            </w:pPr>
          </w:p>
        </w:tc>
        <w:tc>
          <w:tcPr>
            <w:tcW w:w="1056" w:type="dxa"/>
            <w:tcBorders>
              <w:top w:val="nil"/>
            </w:tcBorders>
          </w:tcPr>
          <w:p w14:paraId="6FE03EE7" w14:textId="77777777" w:rsidR="00FE7AE7" w:rsidRDefault="00FE7AE7" w:rsidP="007D44F3">
            <w:pPr>
              <w:pPrChange w:id="44" w:author="See, Kevin" w:date="2020-09-08T11:23:00Z">
                <w:pPr>
                  <w:spacing w:after="0" w:line="480" w:lineRule="auto"/>
                  <w:jc w:val="center"/>
                </w:pPr>
              </w:pPrChange>
            </w:pPr>
            <w:r>
              <w:t>0.9390</w:t>
            </w:r>
          </w:p>
        </w:tc>
        <w:tc>
          <w:tcPr>
            <w:tcW w:w="1202" w:type="dxa"/>
            <w:tcBorders>
              <w:top w:val="nil"/>
            </w:tcBorders>
          </w:tcPr>
          <w:p w14:paraId="08DA0AE0" w14:textId="77777777" w:rsidR="00FE7AE7" w:rsidRDefault="00FE7AE7" w:rsidP="007D44F3">
            <w:pPr>
              <w:pPrChange w:id="45" w:author="See, Kevin" w:date="2020-09-08T11:23:00Z">
                <w:pPr>
                  <w:spacing w:after="0" w:line="480" w:lineRule="auto"/>
                  <w:jc w:val="center"/>
                </w:pPr>
              </w:pPrChange>
            </w:pPr>
            <w:r>
              <w:t>0.6772</w:t>
            </w:r>
          </w:p>
        </w:tc>
        <w:tc>
          <w:tcPr>
            <w:tcW w:w="1278" w:type="dxa"/>
            <w:tcBorders>
              <w:top w:val="nil"/>
            </w:tcBorders>
          </w:tcPr>
          <w:p w14:paraId="2FDFD6AB" w14:textId="77777777" w:rsidR="00FE7AE7" w:rsidRDefault="00FE7AE7" w:rsidP="007D44F3">
            <w:pPr>
              <w:pPrChange w:id="46" w:author="See, Kevin" w:date="2020-09-08T11:23:00Z">
                <w:pPr>
                  <w:spacing w:after="0" w:line="480" w:lineRule="auto"/>
                  <w:jc w:val="center"/>
                </w:pPr>
              </w:pPrChange>
            </w:pPr>
            <w:commentRangeStart w:id="47"/>
            <w:r>
              <w:t>1.2009</w:t>
            </w:r>
            <w:commentRangeEnd w:id="47"/>
            <w:r w:rsidR="00072E1A">
              <w:rPr>
                <w:rStyle w:val="CommentReference"/>
              </w:rPr>
              <w:commentReference w:id="47"/>
            </w:r>
          </w:p>
        </w:tc>
      </w:tr>
      <w:tr w:rsidR="00FE7AE7" w14:paraId="68F87DA9" w14:textId="77777777" w:rsidTr="00CE66BB">
        <w:tc>
          <w:tcPr>
            <w:tcW w:w="850" w:type="dxa"/>
            <w:vAlign w:val="center"/>
          </w:tcPr>
          <w:p w14:paraId="2D4C67A8" w14:textId="77777777" w:rsidR="00FE7AE7" w:rsidRDefault="00FE7AE7" w:rsidP="007D44F3">
            <w:pPr>
              <w:pPrChange w:id="48" w:author="See, Kevin" w:date="2020-09-08T11:23:00Z">
                <w:pPr>
                  <w:spacing w:after="0" w:line="480" w:lineRule="auto"/>
                  <w:jc w:val="center"/>
                </w:pPr>
              </w:pPrChange>
            </w:pPr>
            <w:r>
              <w:t>2012</w:t>
            </w:r>
          </w:p>
        </w:tc>
        <w:tc>
          <w:tcPr>
            <w:tcW w:w="1056" w:type="dxa"/>
            <w:vAlign w:val="center"/>
          </w:tcPr>
          <w:p w14:paraId="6731620F" w14:textId="77777777" w:rsidR="00FE7AE7" w:rsidRDefault="00FE7AE7" w:rsidP="007D44F3">
            <w:pPr>
              <w:pPrChange w:id="49" w:author="See, Kevin" w:date="2020-09-08T11:23:00Z">
                <w:pPr>
                  <w:spacing w:after="0" w:line="480" w:lineRule="auto"/>
                  <w:jc w:val="center"/>
                </w:pPr>
              </w:pPrChange>
            </w:pPr>
            <w:r>
              <w:t>1385</w:t>
            </w:r>
          </w:p>
        </w:tc>
        <w:tc>
          <w:tcPr>
            <w:tcW w:w="1004" w:type="dxa"/>
            <w:vAlign w:val="center"/>
          </w:tcPr>
          <w:p w14:paraId="6C8BC4F8" w14:textId="77777777" w:rsidR="00FE7AE7" w:rsidRDefault="00FE7AE7" w:rsidP="007D44F3">
            <w:pPr>
              <w:pPrChange w:id="50" w:author="See, Kevin" w:date="2020-09-08T11:23:00Z">
                <w:pPr>
                  <w:spacing w:after="0" w:line="480" w:lineRule="auto"/>
                  <w:jc w:val="center"/>
                </w:pPr>
              </w:pPrChange>
            </w:pPr>
            <w:r>
              <w:t>1051</w:t>
            </w:r>
          </w:p>
        </w:tc>
        <w:tc>
          <w:tcPr>
            <w:tcW w:w="1045" w:type="dxa"/>
            <w:vAlign w:val="center"/>
          </w:tcPr>
          <w:p w14:paraId="49105109" w14:textId="77777777" w:rsidR="00FE7AE7" w:rsidRDefault="00FE7AE7" w:rsidP="007D44F3">
            <w:pPr>
              <w:pPrChange w:id="51" w:author="See, Kevin" w:date="2020-09-08T11:23:00Z">
                <w:pPr>
                  <w:spacing w:after="0" w:line="480" w:lineRule="auto"/>
                  <w:jc w:val="center"/>
                </w:pPr>
              </w:pPrChange>
            </w:pPr>
            <w:r>
              <w:t>1719</w:t>
            </w:r>
          </w:p>
        </w:tc>
        <w:tc>
          <w:tcPr>
            <w:tcW w:w="334" w:type="dxa"/>
          </w:tcPr>
          <w:p w14:paraId="12019253" w14:textId="77777777" w:rsidR="00FE7AE7" w:rsidRDefault="00FE7AE7" w:rsidP="007D44F3">
            <w:pPr>
              <w:pPrChange w:id="52" w:author="See, Kevin" w:date="2020-09-08T11:23:00Z">
                <w:pPr>
                  <w:spacing w:after="0" w:line="480" w:lineRule="auto"/>
                  <w:jc w:val="center"/>
                </w:pPr>
              </w:pPrChange>
            </w:pPr>
          </w:p>
        </w:tc>
        <w:tc>
          <w:tcPr>
            <w:tcW w:w="1056" w:type="dxa"/>
          </w:tcPr>
          <w:p w14:paraId="61573BA3" w14:textId="77777777" w:rsidR="00FE7AE7" w:rsidRDefault="00FE7AE7" w:rsidP="007D44F3">
            <w:pPr>
              <w:pPrChange w:id="53" w:author="See, Kevin" w:date="2020-09-08T11:23:00Z">
                <w:pPr>
                  <w:spacing w:after="0" w:line="480" w:lineRule="auto"/>
                  <w:jc w:val="center"/>
                </w:pPr>
              </w:pPrChange>
            </w:pPr>
            <w:r>
              <w:t>0.3986</w:t>
            </w:r>
          </w:p>
        </w:tc>
        <w:tc>
          <w:tcPr>
            <w:tcW w:w="1202" w:type="dxa"/>
          </w:tcPr>
          <w:p w14:paraId="6A97D2F9" w14:textId="77777777" w:rsidR="00FE7AE7" w:rsidRDefault="00FE7AE7" w:rsidP="007D44F3">
            <w:pPr>
              <w:pPrChange w:id="54" w:author="See, Kevin" w:date="2020-09-08T11:23:00Z">
                <w:pPr>
                  <w:spacing w:after="0" w:line="480" w:lineRule="auto"/>
                  <w:jc w:val="center"/>
                </w:pPr>
              </w:pPrChange>
            </w:pPr>
            <w:r>
              <w:t>0.2808</w:t>
            </w:r>
          </w:p>
        </w:tc>
        <w:tc>
          <w:tcPr>
            <w:tcW w:w="1278" w:type="dxa"/>
          </w:tcPr>
          <w:p w14:paraId="5D8596D6" w14:textId="77777777" w:rsidR="00FE7AE7" w:rsidRDefault="00FE7AE7" w:rsidP="007D44F3">
            <w:pPr>
              <w:pPrChange w:id="55" w:author="See, Kevin" w:date="2020-09-08T11:23:00Z">
                <w:pPr>
                  <w:spacing w:after="0" w:line="480" w:lineRule="auto"/>
                  <w:jc w:val="center"/>
                </w:pPr>
              </w:pPrChange>
            </w:pPr>
            <w:r>
              <w:t>0.5163</w:t>
            </w:r>
          </w:p>
        </w:tc>
      </w:tr>
      <w:tr w:rsidR="00FE7AE7" w14:paraId="64FC4135" w14:textId="77777777" w:rsidTr="00CE66BB">
        <w:tc>
          <w:tcPr>
            <w:tcW w:w="850" w:type="dxa"/>
            <w:vAlign w:val="center"/>
          </w:tcPr>
          <w:p w14:paraId="1FF9A825" w14:textId="77777777" w:rsidR="00FE7AE7" w:rsidRDefault="00FE7AE7" w:rsidP="007D44F3">
            <w:pPr>
              <w:pPrChange w:id="56" w:author="See, Kevin" w:date="2020-09-08T11:23:00Z">
                <w:pPr>
                  <w:spacing w:after="0" w:line="480" w:lineRule="auto"/>
                  <w:jc w:val="center"/>
                </w:pPr>
              </w:pPrChange>
            </w:pPr>
            <w:r>
              <w:t>2013</w:t>
            </w:r>
          </w:p>
        </w:tc>
        <w:tc>
          <w:tcPr>
            <w:tcW w:w="1056" w:type="dxa"/>
            <w:vAlign w:val="center"/>
          </w:tcPr>
          <w:p w14:paraId="47B44E8F" w14:textId="77777777" w:rsidR="00FE7AE7" w:rsidRDefault="00FE7AE7" w:rsidP="007D44F3">
            <w:pPr>
              <w:pPrChange w:id="57" w:author="See, Kevin" w:date="2020-09-08T11:23:00Z">
                <w:pPr>
                  <w:spacing w:after="0" w:line="480" w:lineRule="auto"/>
                  <w:jc w:val="center"/>
                </w:pPr>
              </w:pPrChange>
            </w:pPr>
            <w:r>
              <w:t>1787</w:t>
            </w:r>
          </w:p>
        </w:tc>
        <w:tc>
          <w:tcPr>
            <w:tcW w:w="1004" w:type="dxa"/>
            <w:vAlign w:val="center"/>
          </w:tcPr>
          <w:p w14:paraId="6B36A9D9" w14:textId="77777777" w:rsidR="00FE7AE7" w:rsidRDefault="00FE7AE7" w:rsidP="007D44F3">
            <w:pPr>
              <w:pPrChange w:id="58" w:author="See, Kevin" w:date="2020-09-08T11:23:00Z">
                <w:pPr>
                  <w:spacing w:after="0" w:line="480" w:lineRule="auto"/>
                  <w:jc w:val="center"/>
                </w:pPr>
              </w:pPrChange>
            </w:pPr>
            <w:r>
              <w:t>1356</w:t>
            </w:r>
          </w:p>
        </w:tc>
        <w:tc>
          <w:tcPr>
            <w:tcW w:w="1045" w:type="dxa"/>
            <w:vAlign w:val="center"/>
          </w:tcPr>
          <w:p w14:paraId="2B1EEB3C" w14:textId="77777777" w:rsidR="00FE7AE7" w:rsidRDefault="00FE7AE7" w:rsidP="007D44F3">
            <w:pPr>
              <w:pPrChange w:id="59" w:author="See, Kevin" w:date="2020-09-08T11:23:00Z">
                <w:pPr>
                  <w:spacing w:after="0" w:line="480" w:lineRule="auto"/>
                  <w:jc w:val="center"/>
                </w:pPr>
              </w:pPrChange>
            </w:pPr>
            <w:r>
              <w:t>2219</w:t>
            </w:r>
          </w:p>
        </w:tc>
        <w:tc>
          <w:tcPr>
            <w:tcW w:w="334" w:type="dxa"/>
          </w:tcPr>
          <w:p w14:paraId="5C332AF2" w14:textId="77777777" w:rsidR="00FE7AE7" w:rsidRDefault="00FE7AE7" w:rsidP="007D44F3">
            <w:pPr>
              <w:pPrChange w:id="60" w:author="See, Kevin" w:date="2020-09-08T11:23:00Z">
                <w:pPr>
                  <w:spacing w:after="0" w:line="480" w:lineRule="auto"/>
                  <w:jc w:val="center"/>
                </w:pPr>
              </w:pPrChange>
            </w:pPr>
          </w:p>
        </w:tc>
        <w:tc>
          <w:tcPr>
            <w:tcW w:w="1056" w:type="dxa"/>
          </w:tcPr>
          <w:p w14:paraId="32037110" w14:textId="77777777" w:rsidR="00FE7AE7" w:rsidRDefault="00FE7AE7" w:rsidP="007D44F3">
            <w:pPr>
              <w:pPrChange w:id="61" w:author="See, Kevin" w:date="2020-09-08T11:23:00Z">
                <w:pPr>
                  <w:spacing w:after="0" w:line="480" w:lineRule="auto"/>
                  <w:jc w:val="center"/>
                </w:pPr>
              </w:pPrChange>
            </w:pPr>
            <w:r>
              <w:t>0.5976</w:t>
            </w:r>
          </w:p>
        </w:tc>
        <w:tc>
          <w:tcPr>
            <w:tcW w:w="1202" w:type="dxa"/>
          </w:tcPr>
          <w:p w14:paraId="491542E9" w14:textId="77777777" w:rsidR="00FE7AE7" w:rsidRDefault="00FE7AE7" w:rsidP="007D44F3">
            <w:pPr>
              <w:pPrChange w:id="62" w:author="See, Kevin" w:date="2020-09-08T11:23:00Z">
                <w:pPr>
                  <w:spacing w:after="0" w:line="480" w:lineRule="auto"/>
                  <w:jc w:val="center"/>
                </w:pPr>
              </w:pPrChange>
            </w:pPr>
            <w:r>
              <w:t>0.4481</w:t>
            </w:r>
          </w:p>
        </w:tc>
        <w:tc>
          <w:tcPr>
            <w:tcW w:w="1278" w:type="dxa"/>
          </w:tcPr>
          <w:p w14:paraId="4FB4C527" w14:textId="77777777" w:rsidR="00FE7AE7" w:rsidRDefault="00FE7AE7" w:rsidP="007D44F3">
            <w:pPr>
              <w:pPrChange w:id="63" w:author="See, Kevin" w:date="2020-09-08T11:23:00Z">
                <w:pPr>
                  <w:spacing w:after="0" w:line="480" w:lineRule="auto"/>
                  <w:jc w:val="center"/>
                </w:pPr>
              </w:pPrChange>
            </w:pPr>
            <w:r>
              <w:t>0.7472</w:t>
            </w:r>
          </w:p>
        </w:tc>
      </w:tr>
      <w:tr w:rsidR="00FE7AE7" w14:paraId="7D0F113D" w14:textId="77777777" w:rsidTr="00CE66BB">
        <w:tc>
          <w:tcPr>
            <w:tcW w:w="850" w:type="dxa"/>
            <w:vAlign w:val="center"/>
          </w:tcPr>
          <w:p w14:paraId="3C5E7881" w14:textId="77777777" w:rsidR="00FE7AE7" w:rsidRDefault="00FE7AE7" w:rsidP="007D44F3">
            <w:pPr>
              <w:pPrChange w:id="64" w:author="See, Kevin" w:date="2020-09-08T11:23:00Z">
                <w:pPr>
                  <w:spacing w:after="0" w:line="480" w:lineRule="auto"/>
                  <w:jc w:val="center"/>
                </w:pPr>
              </w:pPrChange>
            </w:pPr>
            <w:r>
              <w:t>2014</w:t>
            </w:r>
          </w:p>
        </w:tc>
        <w:tc>
          <w:tcPr>
            <w:tcW w:w="1056" w:type="dxa"/>
            <w:vAlign w:val="center"/>
          </w:tcPr>
          <w:p w14:paraId="0F41B612" w14:textId="77777777" w:rsidR="00FE7AE7" w:rsidRDefault="00FE7AE7" w:rsidP="007D44F3">
            <w:pPr>
              <w:pPrChange w:id="65" w:author="See, Kevin" w:date="2020-09-08T11:23:00Z">
                <w:pPr>
                  <w:spacing w:after="0" w:line="480" w:lineRule="auto"/>
                  <w:jc w:val="center"/>
                </w:pPr>
              </w:pPrChange>
            </w:pPr>
            <w:r>
              <w:t>1966</w:t>
            </w:r>
          </w:p>
        </w:tc>
        <w:tc>
          <w:tcPr>
            <w:tcW w:w="1004" w:type="dxa"/>
            <w:vAlign w:val="center"/>
          </w:tcPr>
          <w:p w14:paraId="66F295C5" w14:textId="77777777" w:rsidR="00FE7AE7" w:rsidRDefault="00FE7AE7" w:rsidP="007D44F3">
            <w:pPr>
              <w:pPrChange w:id="66" w:author="See, Kevin" w:date="2020-09-08T11:23:00Z">
                <w:pPr>
                  <w:spacing w:after="0" w:line="480" w:lineRule="auto"/>
                  <w:jc w:val="center"/>
                </w:pPr>
              </w:pPrChange>
            </w:pPr>
            <w:r>
              <w:t>1492</w:t>
            </w:r>
          </w:p>
        </w:tc>
        <w:tc>
          <w:tcPr>
            <w:tcW w:w="1045" w:type="dxa"/>
            <w:vAlign w:val="center"/>
          </w:tcPr>
          <w:p w14:paraId="0368A07B" w14:textId="77777777" w:rsidR="00FE7AE7" w:rsidRDefault="00FE7AE7" w:rsidP="007D44F3">
            <w:pPr>
              <w:pPrChange w:id="67" w:author="See, Kevin" w:date="2020-09-08T11:23:00Z">
                <w:pPr>
                  <w:spacing w:after="0" w:line="480" w:lineRule="auto"/>
                  <w:jc w:val="center"/>
                </w:pPr>
              </w:pPrChange>
            </w:pPr>
            <w:r>
              <w:t>2441</w:t>
            </w:r>
          </w:p>
        </w:tc>
        <w:tc>
          <w:tcPr>
            <w:tcW w:w="334" w:type="dxa"/>
          </w:tcPr>
          <w:p w14:paraId="5FE1301A" w14:textId="77777777" w:rsidR="00FE7AE7" w:rsidRDefault="00FE7AE7" w:rsidP="007D44F3">
            <w:pPr>
              <w:pPrChange w:id="68" w:author="See, Kevin" w:date="2020-09-08T11:23:00Z">
                <w:pPr>
                  <w:spacing w:after="0" w:line="480" w:lineRule="auto"/>
                  <w:jc w:val="center"/>
                </w:pPr>
              </w:pPrChange>
            </w:pPr>
          </w:p>
        </w:tc>
        <w:tc>
          <w:tcPr>
            <w:tcW w:w="1056" w:type="dxa"/>
          </w:tcPr>
          <w:p w14:paraId="5CFF2FBC" w14:textId="77777777" w:rsidR="00FE7AE7" w:rsidRDefault="00FE7AE7" w:rsidP="007D44F3">
            <w:pPr>
              <w:pPrChange w:id="69" w:author="See, Kevin" w:date="2020-09-08T11:23:00Z">
                <w:pPr>
                  <w:spacing w:after="0" w:line="480" w:lineRule="auto"/>
                  <w:jc w:val="center"/>
                </w:pPr>
              </w:pPrChange>
            </w:pPr>
            <w:r>
              <w:t>0.9893</w:t>
            </w:r>
          </w:p>
        </w:tc>
        <w:tc>
          <w:tcPr>
            <w:tcW w:w="1202" w:type="dxa"/>
          </w:tcPr>
          <w:p w14:paraId="44D7146A" w14:textId="77777777" w:rsidR="00FE7AE7" w:rsidRDefault="00FE7AE7" w:rsidP="007D44F3">
            <w:pPr>
              <w:pPrChange w:id="70" w:author="See, Kevin" w:date="2020-09-08T11:23:00Z">
                <w:pPr>
                  <w:spacing w:after="0" w:line="480" w:lineRule="auto"/>
                  <w:jc w:val="center"/>
                </w:pPr>
              </w:pPrChange>
            </w:pPr>
            <w:r>
              <w:t>0.7686</w:t>
            </w:r>
          </w:p>
        </w:tc>
        <w:tc>
          <w:tcPr>
            <w:tcW w:w="1278" w:type="dxa"/>
          </w:tcPr>
          <w:p w14:paraId="0A370D8A" w14:textId="77777777" w:rsidR="00FE7AE7" w:rsidRDefault="00FE7AE7" w:rsidP="007D44F3">
            <w:pPr>
              <w:pPrChange w:id="71" w:author="See, Kevin" w:date="2020-09-08T11:23:00Z">
                <w:pPr>
                  <w:spacing w:after="0" w:line="480" w:lineRule="auto"/>
                  <w:jc w:val="center"/>
                </w:pPr>
              </w:pPrChange>
            </w:pPr>
            <w:r>
              <w:t>1.2100</w:t>
            </w:r>
          </w:p>
        </w:tc>
      </w:tr>
      <w:tr w:rsidR="00FE7AE7" w14:paraId="54BBC858" w14:textId="77777777" w:rsidTr="00CE66BB">
        <w:tc>
          <w:tcPr>
            <w:tcW w:w="850" w:type="dxa"/>
            <w:vAlign w:val="center"/>
          </w:tcPr>
          <w:p w14:paraId="46155482" w14:textId="77777777" w:rsidR="00FE7AE7" w:rsidRDefault="00FE7AE7" w:rsidP="007D44F3">
            <w:pPr>
              <w:pPrChange w:id="72" w:author="See, Kevin" w:date="2020-09-08T11:23:00Z">
                <w:pPr>
                  <w:spacing w:after="0" w:line="480" w:lineRule="auto"/>
                  <w:jc w:val="center"/>
                </w:pPr>
              </w:pPrChange>
            </w:pPr>
            <w:r>
              <w:t>2015</w:t>
            </w:r>
          </w:p>
        </w:tc>
        <w:tc>
          <w:tcPr>
            <w:tcW w:w="1056" w:type="dxa"/>
            <w:vAlign w:val="center"/>
          </w:tcPr>
          <w:p w14:paraId="3B57E91A" w14:textId="77777777" w:rsidR="00FE7AE7" w:rsidRDefault="00FE7AE7" w:rsidP="007D44F3">
            <w:pPr>
              <w:pPrChange w:id="73" w:author="See, Kevin" w:date="2020-09-08T11:23:00Z">
                <w:pPr>
                  <w:spacing w:after="0" w:line="480" w:lineRule="auto"/>
                  <w:jc w:val="center"/>
                </w:pPr>
              </w:pPrChange>
            </w:pPr>
            <w:r>
              <w:t>1564</w:t>
            </w:r>
          </w:p>
        </w:tc>
        <w:tc>
          <w:tcPr>
            <w:tcW w:w="1004" w:type="dxa"/>
            <w:vAlign w:val="center"/>
          </w:tcPr>
          <w:p w14:paraId="3696572C" w14:textId="77777777" w:rsidR="00FE7AE7" w:rsidRDefault="00FE7AE7" w:rsidP="007D44F3">
            <w:pPr>
              <w:pPrChange w:id="74" w:author="See, Kevin" w:date="2020-09-08T11:23:00Z">
                <w:pPr>
                  <w:spacing w:after="0" w:line="480" w:lineRule="auto"/>
                  <w:jc w:val="center"/>
                </w:pPr>
              </w:pPrChange>
            </w:pPr>
            <w:r>
              <w:t>1186</w:t>
            </w:r>
          </w:p>
        </w:tc>
        <w:tc>
          <w:tcPr>
            <w:tcW w:w="1045" w:type="dxa"/>
            <w:vAlign w:val="center"/>
          </w:tcPr>
          <w:p w14:paraId="409B0CD3" w14:textId="77777777" w:rsidR="00FE7AE7" w:rsidRDefault="00FE7AE7" w:rsidP="007D44F3">
            <w:pPr>
              <w:pPrChange w:id="75" w:author="See, Kevin" w:date="2020-09-08T11:23:00Z">
                <w:pPr>
                  <w:spacing w:after="0" w:line="480" w:lineRule="auto"/>
                  <w:jc w:val="center"/>
                </w:pPr>
              </w:pPrChange>
            </w:pPr>
            <w:r>
              <w:t>1941</w:t>
            </w:r>
          </w:p>
        </w:tc>
        <w:tc>
          <w:tcPr>
            <w:tcW w:w="334" w:type="dxa"/>
          </w:tcPr>
          <w:p w14:paraId="1747CC54" w14:textId="77777777" w:rsidR="00FE7AE7" w:rsidRDefault="00FE7AE7" w:rsidP="007D44F3">
            <w:pPr>
              <w:pPrChange w:id="76" w:author="See, Kevin" w:date="2020-09-08T11:23:00Z">
                <w:pPr>
                  <w:spacing w:after="0" w:line="480" w:lineRule="auto"/>
                  <w:jc w:val="center"/>
                </w:pPr>
              </w:pPrChange>
            </w:pPr>
          </w:p>
        </w:tc>
        <w:tc>
          <w:tcPr>
            <w:tcW w:w="1056" w:type="dxa"/>
          </w:tcPr>
          <w:p w14:paraId="3876658B" w14:textId="77777777" w:rsidR="00FE7AE7" w:rsidRDefault="00FE7AE7" w:rsidP="007D44F3">
            <w:pPr>
              <w:pPrChange w:id="77" w:author="See, Kevin" w:date="2020-09-08T11:23:00Z">
                <w:pPr>
                  <w:spacing w:after="0" w:line="480" w:lineRule="auto"/>
                  <w:jc w:val="center"/>
                </w:pPr>
              </w:pPrChange>
            </w:pPr>
            <w:r>
              <w:t>0.5620</w:t>
            </w:r>
          </w:p>
        </w:tc>
        <w:tc>
          <w:tcPr>
            <w:tcW w:w="1202" w:type="dxa"/>
          </w:tcPr>
          <w:p w14:paraId="312253B9" w14:textId="77777777" w:rsidR="00FE7AE7" w:rsidRDefault="00FE7AE7" w:rsidP="007D44F3">
            <w:pPr>
              <w:pPrChange w:id="78" w:author="See, Kevin" w:date="2020-09-08T11:23:00Z">
                <w:pPr>
                  <w:spacing w:after="0" w:line="480" w:lineRule="auto"/>
                  <w:jc w:val="center"/>
                </w:pPr>
              </w:pPrChange>
            </w:pPr>
            <w:r>
              <w:t>0.4228</w:t>
            </w:r>
          </w:p>
        </w:tc>
        <w:tc>
          <w:tcPr>
            <w:tcW w:w="1278" w:type="dxa"/>
          </w:tcPr>
          <w:p w14:paraId="0CF2ABF7" w14:textId="77777777" w:rsidR="00FE7AE7" w:rsidRDefault="00FE7AE7" w:rsidP="007D44F3">
            <w:pPr>
              <w:pPrChange w:id="79" w:author="See, Kevin" w:date="2020-09-08T11:23:00Z">
                <w:pPr>
                  <w:spacing w:after="0" w:line="480" w:lineRule="auto"/>
                  <w:jc w:val="center"/>
                </w:pPr>
              </w:pPrChange>
            </w:pPr>
            <w:r>
              <w:t>0.7013</w:t>
            </w:r>
          </w:p>
        </w:tc>
      </w:tr>
      <w:tr w:rsidR="00FE7AE7" w14:paraId="45C85AB2" w14:textId="77777777" w:rsidTr="00CE66BB">
        <w:tc>
          <w:tcPr>
            <w:tcW w:w="850" w:type="dxa"/>
            <w:vAlign w:val="center"/>
          </w:tcPr>
          <w:p w14:paraId="4301B8DA" w14:textId="77777777" w:rsidR="00FE7AE7" w:rsidRDefault="00FE7AE7" w:rsidP="007D44F3">
            <w:pPr>
              <w:pPrChange w:id="80" w:author="See, Kevin" w:date="2020-09-08T11:23:00Z">
                <w:pPr>
                  <w:spacing w:after="0" w:line="480" w:lineRule="auto"/>
                  <w:jc w:val="center"/>
                </w:pPr>
              </w:pPrChange>
            </w:pPr>
            <w:r>
              <w:t>2016</w:t>
            </w:r>
          </w:p>
        </w:tc>
        <w:tc>
          <w:tcPr>
            <w:tcW w:w="1056" w:type="dxa"/>
            <w:vAlign w:val="center"/>
          </w:tcPr>
          <w:p w14:paraId="341D57B7" w14:textId="77777777" w:rsidR="00FE7AE7" w:rsidRDefault="00FE7AE7" w:rsidP="007D44F3">
            <w:pPr>
              <w:pPrChange w:id="81" w:author="See, Kevin" w:date="2020-09-08T11:23:00Z">
                <w:pPr>
                  <w:spacing w:after="0" w:line="480" w:lineRule="auto"/>
                  <w:jc w:val="center"/>
                </w:pPr>
              </w:pPrChange>
            </w:pPr>
            <w:r>
              <w:t>938</w:t>
            </w:r>
          </w:p>
        </w:tc>
        <w:tc>
          <w:tcPr>
            <w:tcW w:w="1004" w:type="dxa"/>
            <w:vAlign w:val="center"/>
          </w:tcPr>
          <w:p w14:paraId="64BADD1F" w14:textId="77777777" w:rsidR="00FE7AE7" w:rsidRDefault="00FE7AE7" w:rsidP="007D44F3">
            <w:pPr>
              <w:pPrChange w:id="82" w:author="See, Kevin" w:date="2020-09-08T11:23:00Z">
                <w:pPr>
                  <w:spacing w:after="0" w:line="480" w:lineRule="auto"/>
                  <w:jc w:val="center"/>
                </w:pPr>
              </w:pPrChange>
            </w:pPr>
            <w:r>
              <w:t>712</w:t>
            </w:r>
          </w:p>
        </w:tc>
        <w:tc>
          <w:tcPr>
            <w:tcW w:w="1045" w:type="dxa"/>
            <w:vAlign w:val="center"/>
          </w:tcPr>
          <w:p w14:paraId="6FC1DFB3" w14:textId="77777777" w:rsidR="00FE7AE7" w:rsidRDefault="00FE7AE7" w:rsidP="007D44F3">
            <w:pPr>
              <w:pPrChange w:id="83" w:author="See, Kevin" w:date="2020-09-08T11:23:00Z">
                <w:pPr>
                  <w:spacing w:after="0" w:line="480" w:lineRule="auto"/>
                  <w:jc w:val="center"/>
                </w:pPr>
              </w:pPrChange>
            </w:pPr>
            <w:r>
              <w:t>1165</w:t>
            </w:r>
          </w:p>
        </w:tc>
        <w:tc>
          <w:tcPr>
            <w:tcW w:w="334" w:type="dxa"/>
          </w:tcPr>
          <w:p w14:paraId="7BAFD660" w14:textId="77777777" w:rsidR="00FE7AE7" w:rsidRDefault="00FE7AE7" w:rsidP="007D44F3">
            <w:pPr>
              <w:pPrChange w:id="84" w:author="See, Kevin" w:date="2020-09-08T11:23:00Z">
                <w:pPr>
                  <w:spacing w:after="0" w:line="480" w:lineRule="auto"/>
                  <w:jc w:val="center"/>
                </w:pPr>
              </w:pPrChange>
            </w:pPr>
          </w:p>
        </w:tc>
        <w:tc>
          <w:tcPr>
            <w:tcW w:w="1056" w:type="dxa"/>
          </w:tcPr>
          <w:p w14:paraId="23C026EC" w14:textId="77777777" w:rsidR="00FE7AE7" w:rsidRDefault="00FE7AE7" w:rsidP="007D44F3">
            <w:pPr>
              <w:pPrChange w:id="85" w:author="See, Kevin" w:date="2020-09-08T11:23:00Z">
                <w:pPr>
                  <w:spacing w:after="0" w:line="480" w:lineRule="auto"/>
                  <w:jc w:val="center"/>
                </w:pPr>
              </w:pPrChange>
            </w:pPr>
            <w:r>
              <w:t>0.2846</w:t>
            </w:r>
          </w:p>
        </w:tc>
        <w:tc>
          <w:tcPr>
            <w:tcW w:w="1202" w:type="dxa"/>
          </w:tcPr>
          <w:p w14:paraId="1DA203ED" w14:textId="77777777" w:rsidR="00FE7AE7" w:rsidRDefault="00FE7AE7" w:rsidP="007D44F3">
            <w:pPr>
              <w:pPrChange w:id="86" w:author="See, Kevin" w:date="2020-09-08T11:23:00Z">
                <w:pPr>
                  <w:spacing w:after="0" w:line="480" w:lineRule="auto"/>
                  <w:jc w:val="center"/>
                </w:pPr>
              </w:pPrChange>
            </w:pPr>
            <w:r>
              <w:t>0.1933</w:t>
            </w:r>
          </w:p>
        </w:tc>
        <w:tc>
          <w:tcPr>
            <w:tcW w:w="1278" w:type="dxa"/>
          </w:tcPr>
          <w:p w14:paraId="6B7D6CEB" w14:textId="77777777" w:rsidR="00FE7AE7" w:rsidRDefault="00FE7AE7" w:rsidP="007D44F3">
            <w:pPr>
              <w:pPrChange w:id="87" w:author="See, Kevin" w:date="2020-09-08T11:23:00Z">
                <w:pPr>
                  <w:spacing w:after="0" w:line="480" w:lineRule="auto"/>
                  <w:jc w:val="center"/>
                </w:pPr>
              </w:pPrChange>
            </w:pPr>
            <w:r>
              <w:t>0.3760</w:t>
            </w:r>
          </w:p>
        </w:tc>
      </w:tr>
      <w:tr w:rsidR="00FE7AE7" w14:paraId="3D7EC36A" w14:textId="77777777" w:rsidTr="00CE66BB">
        <w:tc>
          <w:tcPr>
            <w:tcW w:w="850" w:type="dxa"/>
            <w:vAlign w:val="center"/>
          </w:tcPr>
          <w:p w14:paraId="324C4B16" w14:textId="77777777" w:rsidR="00FE7AE7" w:rsidRDefault="00FE7AE7" w:rsidP="007D44F3">
            <w:pPr>
              <w:pPrChange w:id="88" w:author="See, Kevin" w:date="2020-09-08T11:23:00Z">
                <w:pPr>
                  <w:spacing w:after="0" w:line="480" w:lineRule="auto"/>
                  <w:jc w:val="center"/>
                </w:pPr>
              </w:pPrChange>
            </w:pPr>
            <w:r>
              <w:t>2017</w:t>
            </w:r>
          </w:p>
        </w:tc>
        <w:tc>
          <w:tcPr>
            <w:tcW w:w="1056" w:type="dxa"/>
            <w:vAlign w:val="center"/>
          </w:tcPr>
          <w:p w14:paraId="33E95E77" w14:textId="77777777" w:rsidR="00FE7AE7" w:rsidRDefault="00FE7AE7" w:rsidP="007D44F3">
            <w:pPr>
              <w:pPrChange w:id="89" w:author="See, Kevin" w:date="2020-09-08T11:23:00Z">
                <w:pPr>
                  <w:spacing w:after="0" w:line="480" w:lineRule="auto"/>
                  <w:jc w:val="center"/>
                </w:pPr>
              </w:pPrChange>
            </w:pPr>
            <w:r>
              <w:t>268</w:t>
            </w:r>
          </w:p>
        </w:tc>
        <w:tc>
          <w:tcPr>
            <w:tcW w:w="1004" w:type="dxa"/>
            <w:vAlign w:val="center"/>
          </w:tcPr>
          <w:p w14:paraId="1AD9BC0C" w14:textId="77777777" w:rsidR="00FE7AE7" w:rsidRDefault="00FE7AE7" w:rsidP="007D44F3">
            <w:pPr>
              <w:pPrChange w:id="90" w:author="See, Kevin" w:date="2020-09-08T11:23:00Z">
                <w:pPr>
                  <w:spacing w:after="0" w:line="480" w:lineRule="auto"/>
                  <w:jc w:val="center"/>
                </w:pPr>
              </w:pPrChange>
            </w:pPr>
            <w:r>
              <w:t>203</w:t>
            </w:r>
          </w:p>
        </w:tc>
        <w:tc>
          <w:tcPr>
            <w:tcW w:w="1045" w:type="dxa"/>
            <w:vAlign w:val="center"/>
          </w:tcPr>
          <w:p w14:paraId="2E0FD068" w14:textId="77777777" w:rsidR="00FE7AE7" w:rsidRDefault="00FE7AE7" w:rsidP="007D44F3">
            <w:pPr>
              <w:pPrChange w:id="91" w:author="See, Kevin" w:date="2020-09-08T11:23:00Z">
                <w:pPr>
                  <w:spacing w:after="0" w:line="480" w:lineRule="auto"/>
                  <w:jc w:val="center"/>
                </w:pPr>
              </w:pPrChange>
            </w:pPr>
            <w:r>
              <w:t>333</w:t>
            </w:r>
          </w:p>
        </w:tc>
        <w:tc>
          <w:tcPr>
            <w:tcW w:w="334" w:type="dxa"/>
          </w:tcPr>
          <w:p w14:paraId="2FBAFA87" w14:textId="77777777" w:rsidR="00FE7AE7" w:rsidRDefault="00FE7AE7" w:rsidP="007D44F3">
            <w:pPr>
              <w:pPrChange w:id="92" w:author="See, Kevin" w:date="2020-09-08T11:23:00Z">
                <w:pPr>
                  <w:spacing w:after="0" w:line="480" w:lineRule="auto"/>
                  <w:jc w:val="center"/>
                </w:pPr>
              </w:pPrChange>
            </w:pPr>
          </w:p>
        </w:tc>
        <w:tc>
          <w:tcPr>
            <w:tcW w:w="1056" w:type="dxa"/>
          </w:tcPr>
          <w:p w14:paraId="3329D13B" w14:textId="77777777" w:rsidR="00FE7AE7" w:rsidRDefault="00FE7AE7" w:rsidP="007D44F3">
            <w:pPr>
              <w:pPrChange w:id="93" w:author="See, Kevin" w:date="2020-09-08T11:23:00Z">
                <w:pPr>
                  <w:spacing w:after="0" w:line="480" w:lineRule="auto"/>
                  <w:jc w:val="center"/>
                </w:pPr>
              </w:pPrChange>
            </w:pPr>
            <w:r>
              <w:t>0.8134</w:t>
            </w:r>
          </w:p>
        </w:tc>
        <w:tc>
          <w:tcPr>
            <w:tcW w:w="1202" w:type="dxa"/>
          </w:tcPr>
          <w:p w14:paraId="664C8326" w14:textId="77777777" w:rsidR="00FE7AE7" w:rsidRDefault="00FE7AE7" w:rsidP="007D44F3">
            <w:pPr>
              <w:pPrChange w:id="94" w:author="See, Kevin" w:date="2020-09-08T11:23:00Z">
                <w:pPr>
                  <w:spacing w:after="0" w:line="480" w:lineRule="auto"/>
                  <w:jc w:val="center"/>
                </w:pPr>
              </w:pPrChange>
            </w:pPr>
            <w:r>
              <w:t>0.5356</w:t>
            </w:r>
          </w:p>
        </w:tc>
        <w:tc>
          <w:tcPr>
            <w:tcW w:w="1278" w:type="dxa"/>
          </w:tcPr>
          <w:p w14:paraId="205023EB" w14:textId="77777777" w:rsidR="00FE7AE7" w:rsidRDefault="00FE7AE7" w:rsidP="007D44F3">
            <w:pPr>
              <w:pPrChange w:id="95" w:author="See, Kevin" w:date="2020-09-08T11:23:00Z">
                <w:pPr>
                  <w:spacing w:after="0" w:line="480" w:lineRule="auto"/>
                  <w:jc w:val="center"/>
                </w:pPr>
              </w:pPrChange>
            </w:pPr>
            <w:r>
              <w:t>1.0913</w:t>
            </w:r>
          </w:p>
        </w:tc>
      </w:tr>
    </w:tbl>
    <w:p w14:paraId="431B9991" w14:textId="77777777" w:rsidR="00C66007" w:rsidRDefault="00C66007" w:rsidP="00373BFC">
      <w:pPr>
        <w:spacing w:after="0" w:line="480" w:lineRule="auto"/>
        <w:rPr>
          <w:rFonts w:ascii="Times New Roman" w:hAnsi="Times New Roman"/>
          <w:sz w:val="24"/>
          <w:szCs w:val="24"/>
        </w:rPr>
      </w:pPr>
    </w:p>
    <w:p w14:paraId="14DF2446" w14:textId="77777777" w:rsidR="00C66007" w:rsidRDefault="00C66007" w:rsidP="00373BFC">
      <w:pPr>
        <w:spacing w:after="0" w:line="480" w:lineRule="auto"/>
        <w:rPr>
          <w:rFonts w:ascii="Times New Roman" w:hAnsi="Times New Roman"/>
          <w:sz w:val="24"/>
          <w:szCs w:val="24"/>
        </w:rPr>
      </w:pPr>
    </w:p>
    <w:p w14:paraId="4F7F47AD" w14:textId="77777777" w:rsidR="00C66007" w:rsidRDefault="00C66007" w:rsidP="00373BFC">
      <w:pPr>
        <w:spacing w:after="0" w:line="480" w:lineRule="auto"/>
        <w:rPr>
          <w:rFonts w:ascii="Times New Roman" w:hAnsi="Times New Roman"/>
          <w:sz w:val="24"/>
          <w:szCs w:val="24"/>
        </w:rPr>
      </w:pPr>
    </w:p>
    <w:p w14:paraId="60EDA52B" w14:textId="77777777" w:rsidR="00C66007" w:rsidRDefault="00C66007" w:rsidP="00373BFC">
      <w:pPr>
        <w:spacing w:after="0" w:line="480" w:lineRule="auto"/>
        <w:rPr>
          <w:rFonts w:ascii="Times New Roman" w:hAnsi="Times New Roman"/>
          <w:sz w:val="24"/>
          <w:szCs w:val="24"/>
        </w:rPr>
      </w:pPr>
    </w:p>
    <w:p w14:paraId="17E63CFD" w14:textId="77777777" w:rsidR="00C66007" w:rsidRDefault="00C66007" w:rsidP="00373BFC">
      <w:pPr>
        <w:spacing w:after="0" w:line="480" w:lineRule="auto"/>
        <w:rPr>
          <w:rFonts w:ascii="Times New Roman" w:hAnsi="Times New Roman"/>
          <w:sz w:val="24"/>
          <w:szCs w:val="24"/>
        </w:rPr>
      </w:pPr>
    </w:p>
    <w:p w14:paraId="76BE6BA1" w14:textId="77777777" w:rsidR="00C66007" w:rsidRDefault="00C66007" w:rsidP="00373BFC">
      <w:pPr>
        <w:spacing w:after="0" w:line="480" w:lineRule="auto"/>
        <w:rPr>
          <w:rFonts w:ascii="Times New Roman" w:hAnsi="Times New Roman"/>
          <w:sz w:val="24"/>
          <w:szCs w:val="24"/>
        </w:rPr>
      </w:pPr>
    </w:p>
    <w:p w14:paraId="023408C3" w14:textId="77777777" w:rsidR="00C66007" w:rsidRDefault="00C66007" w:rsidP="00373BFC">
      <w:pPr>
        <w:spacing w:after="0" w:line="480" w:lineRule="auto"/>
        <w:rPr>
          <w:rFonts w:ascii="Times New Roman" w:hAnsi="Times New Roman"/>
          <w:sz w:val="24"/>
          <w:szCs w:val="24"/>
        </w:rPr>
      </w:pPr>
    </w:p>
    <w:p w14:paraId="2140CB54" w14:textId="77777777" w:rsidR="00C66007" w:rsidRDefault="00C66007" w:rsidP="00373BFC">
      <w:pPr>
        <w:spacing w:after="0" w:line="480" w:lineRule="auto"/>
        <w:rPr>
          <w:rFonts w:ascii="Times New Roman" w:hAnsi="Times New Roman"/>
          <w:sz w:val="24"/>
          <w:szCs w:val="24"/>
        </w:rPr>
      </w:pPr>
    </w:p>
    <w:p w14:paraId="4DC5089E" w14:textId="329456C3" w:rsidR="00C66007" w:rsidRDefault="00C66007" w:rsidP="00373BFC">
      <w:pPr>
        <w:spacing w:after="0" w:line="480" w:lineRule="auto"/>
        <w:rPr>
          <w:ins w:id="96" w:author="Andrew Murdoch" w:date="2020-03-30T15:17:00Z"/>
          <w:rFonts w:ascii="Times New Roman" w:hAnsi="Times New Roman"/>
          <w:sz w:val="24"/>
          <w:szCs w:val="24"/>
        </w:rPr>
      </w:pPr>
    </w:p>
    <w:p w14:paraId="7FD1546C" w14:textId="42D2174A" w:rsidR="00CF79B7" w:rsidRDefault="00CF79B7" w:rsidP="00373BFC">
      <w:pPr>
        <w:spacing w:after="0" w:line="480" w:lineRule="auto"/>
        <w:rPr>
          <w:rFonts w:ascii="Times New Roman" w:hAnsi="Times New Roman"/>
          <w:sz w:val="24"/>
          <w:szCs w:val="24"/>
        </w:rPr>
      </w:pPr>
      <w:r w:rsidRPr="006D068A">
        <w:rPr>
          <w:rFonts w:ascii="Times New Roman" w:hAnsi="Times New Roman"/>
          <w:noProof/>
          <w:sz w:val="24"/>
          <w:szCs w:val="24"/>
        </w:rPr>
        <w:lastRenderedPageBreak/>
        <w:drawing>
          <wp:inline distT="0" distB="0" distL="0" distR="0" wp14:anchorId="10D45B03" wp14:editId="0CB646F9">
            <wp:extent cx="5943600" cy="3514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4E12FF63" w14:textId="4F707DF2" w:rsidR="00CF79B7" w:rsidRDefault="00CF79B7" w:rsidP="00CF79B7">
      <w:pPr>
        <w:spacing w:after="0" w:line="480" w:lineRule="auto"/>
        <w:rPr>
          <w:rFonts w:ascii="Times New Roman" w:hAnsi="Times New Roman"/>
          <w:sz w:val="24"/>
          <w:szCs w:val="24"/>
        </w:rPr>
      </w:pPr>
      <w:commentRangeStart w:id="97"/>
      <w:r>
        <w:rPr>
          <w:rFonts w:ascii="Times New Roman" w:hAnsi="Times New Roman"/>
          <w:sz w:val="24"/>
          <w:szCs w:val="24"/>
        </w:rPr>
        <w:t>Fi</w:t>
      </w:r>
      <w:commentRangeEnd w:id="97"/>
      <w:r w:rsidR="00052530">
        <w:rPr>
          <w:rStyle w:val="CommentReference"/>
        </w:rPr>
        <w:commentReference w:id="97"/>
      </w:r>
      <w:r>
        <w:rPr>
          <w:rFonts w:ascii="Times New Roman" w:hAnsi="Times New Roman"/>
          <w:sz w:val="24"/>
          <w:szCs w:val="24"/>
        </w:rPr>
        <w:t>gure 1. Vicinity map of major dams on the Columbia and Snake Rivers.</w:t>
      </w:r>
    </w:p>
    <w:p w14:paraId="1C9AD3CA" w14:textId="20D8AD43" w:rsidR="00CF79B7" w:rsidRDefault="00CF79B7" w:rsidP="00373BFC">
      <w:pPr>
        <w:spacing w:after="0" w:line="480" w:lineRule="auto"/>
        <w:rPr>
          <w:rFonts w:ascii="Times New Roman" w:hAnsi="Times New Roman"/>
          <w:sz w:val="24"/>
          <w:szCs w:val="24"/>
        </w:rPr>
      </w:pPr>
    </w:p>
    <w:p w14:paraId="337B9E62" w14:textId="6CEE760A" w:rsidR="00CF79B7" w:rsidRDefault="00CF79B7" w:rsidP="00373BFC">
      <w:pPr>
        <w:spacing w:after="0" w:line="480" w:lineRule="auto"/>
        <w:rPr>
          <w:rFonts w:ascii="Times New Roman" w:hAnsi="Times New Roman"/>
          <w:sz w:val="24"/>
          <w:szCs w:val="24"/>
        </w:rPr>
      </w:pPr>
    </w:p>
    <w:p w14:paraId="13336242" w14:textId="6D1E4AF5" w:rsidR="00CF79B7" w:rsidRDefault="00CF79B7" w:rsidP="00373BFC">
      <w:pPr>
        <w:spacing w:after="0" w:line="480" w:lineRule="auto"/>
        <w:rPr>
          <w:rFonts w:ascii="Times New Roman" w:hAnsi="Times New Roman"/>
          <w:sz w:val="24"/>
          <w:szCs w:val="24"/>
        </w:rPr>
      </w:pPr>
    </w:p>
    <w:p w14:paraId="3E2E94F0" w14:textId="2C361972" w:rsidR="00CF79B7" w:rsidRDefault="00CF79B7" w:rsidP="00373BFC">
      <w:pPr>
        <w:spacing w:after="0" w:line="480" w:lineRule="auto"/>
        <w:rPr>
          <w:rFonts w:ascii="Times New Roman" w:hAnsi="Times New Roman"/>
          <w:sz w:val="24"/>
          <w:szCs w:val="24"/>
        </w:rPr>
      </w:pPr>
    </w:p>
    <w:p w14:paraId="327B0621" w14:textId="3A74C216" w:rsidR="00CF79B7" w:rsidRDefault="00CF79B7" w:rsidP="00373BFC">
      <w:pPr>
        <w:spacing w:after="0" w:line="480" w:lineRule="auto"/>
        <w:rPr>
          <w:rFonts w:ascii="Times New Roman" w:hAnsi="Times New Roman"/>
          <w:sz w:val="24"/>
          <w:szCs w:val="24"/>
        </w:rPr>
      </w:pPr>
    </w:p>
    <w:p w14:paraId="2C46A946" w14:textId="17021B4B" w:rsidR="00CF79B7" w:rsidRDefault="00CF79B7" w:rsidP="00373BFC">
      <w:pPr>
        <w:spacing w:after="0" w:line="480" w:lineRule="auto"/>
        <w:rPr>
          <w:rFonts w:ascii="Times New Roman" w:hAnsi="Times New Roman"/>
          <w:sz w:val="24"/>
          <w:szCs w:val="24"/>
        </w:rPr>
      </w:pPr>
    </w:p>
    <w:p w14:paraId="46DDC198" w14:textId="6A52E1A8" w:rsidR="00CF79B7" w:rsidRDefault="00CF79B7" w:rsidP="00373BFC">
      <w:pPr>
        <w:spacing w:after="0" w:line="480" w:lineRule="auto"/>
        <w:rPr>
          <w:rFonts w:ascii="Times New Roman" w:hAnsi="Times New Roman"/>
          <w:sz w:val="24"/>
          <w:szCs w:val="24"/>
        </w:rPr>
      </w:pPr>
    </w:p>
    <w:p w14:paraId="08A7E0B9" w14:textId="5E3AFEF6" w:rsidR="00CF79B7" w:rsidRDefault="00CF79B7" w:rsidP="00373BFC">
      <w:pPr>
        <w:spacing w:after="0" w:line="480" w:lineRule="auto"/>
        <w:rPr>
          <w:rFonts w:ascii="Times New Roman" w:hAnsi="Times New Roman"/>
          <w:sz w:val="24"/>
          <w:szCs w:val="24"/>
        </w:rPr>
      </w:pPr>
    </w:p>
    <w:p w14:paraId="18541DBA" w14:textId="3EC4E5A9" w:rsidR="00CF79B7" w:rsidRDefault="00CF79B7" w:rsidP="00373BFC">
      <w:pPr>
        <w:spacing w:after="0" w:line="480" w:lineRule="auto"/>
        <w:rPr>
          <w:rFonts w:ascii="Times New Roman" w:hAnsi="Times New Roman"/>
          <w:sz w:val="24"/>
          <w:szCs w:val="24"/>
        </w:rPr>
      </w:pPr>
    </w:p>
    <w:p w14:paraId="22AB4DC0" w14:textId="4C9AD13F" w:rsidR="00CF79B7" w:rsidRDefault="00CF79B7" w:rsidP="00373BFC">
      <w:pPr>
        <w:spacing w:after="0" w:line="480" w:lineRule="auto"/>
        <w:rPr>
          <w:rFonts w:ascii="Times New Roman" w:hAnsi="Times New Roman"/>
          <w:sz w:val="24"/>
          <w:szCs w:val="24"/>
        </w:rPr>
      </w:pPr>
    </w:p>
    <w:p w14:paraId="6A5A2CA2" w14:textId="2C792D0C" w:rsidR="00CF79B7" w:rsidRDefault="00CF79B7" w:rsidP="00373BFC">
      <w:pPr>
        <w:spacing w:after="0" w:line="480" w:lineRule="auto"/>
        <w:rPr>
          <w:rFonts w:ascii="Times New Roman" w:hAnsi="Times New Roman"/>
          <w:sz w:val="24"/>
          <w:szCs w:val="24"/>
        </w:rPr>
      </w:pPr>
    </w:p>
    <w:p w14:paraId="3FC1E653" w14:textId="216D6D0F" w:rsidR="00CF79B7" w:rsidRDefault="00CF79B7" w:rsidP="00373BFC">
      <w:pPr>
        <w:spacing w:after="0" w:line="480" w:lineRule="auto"/>
        <w:rPr>
          <w:rFonts w:ascii="Times New Roman" w:hAnsi="Times New Roman"/>
          <w:sz w:val="24"/>
          <w:szCs w:val="24"/>
        </w:rPr>
      </w:pPr>
    </w:p>
    <w:p w14:paraId="7DFDA566" w14:textId="495D94E0" w:rsidR="00CF79B7" w:rsidRDefault="00282730" w:rsidP="00373BFC">
      <w:pPr>
        <w:spacing w:after="0" w:line="480" w:lineRule="auto"/>
        <w:rPr>
          <w:rFonts w:ascii="Times New Roman" w:hAnsi="Times New Roman"/>
          <w:sz w:val="24"/>
          <w:szCs w:val="24"/>
        </w:rPr>
      </w:pPr>
      <w:r>
        <w:rPr>
          <w:noProof/>
        </w:rPr>
        <w:lastRenderedPageBreak/>
        <w:drawing>
          <wp:inline distT="0" distB="0" distL="0" distR="0" wp14:anchorId="262532F6" wp14:editId="64174C41">
            <wp:extent cx="5438775" cy="3790950"/>
            <wp:effectExtent l="0" t="0" r="0" b="0"/>
            <wp:docPr id="13" name="Chart 13">
              <a:extLst xmlns:a="http://schemas.openxmlformats.org/drawingml/2006/main">
                <a:ext uri="{FF2B5EF4-FFF2-40B4-BE49-F238E27FC236}">
                  <a16:creationId xmlns:a16="http://schemas.microsoft.com/office/drawing/2014/main" id="{A5F52FD1-C20C-4E3C-B249-C22C9F2518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B9092B4" w14:textId="020639DF" w:rsidR="00B761BD" w:rsidRPr="00924129" w:rsidRDefault="00C17BF7" w:rsidP="00924129">
      <w:pPr>
        <w:spacing w:after="0" w:line="480" w:lineRule="auto"/>
        <w:rPr>
          <w:rFonts w:ascii="Times New Roman" w:hAnsi="Times New Roman"/>
          <w:sz w:val="24"/>
          <w:szCs w:val="24"/>
        </w:rPr>
      </w:pPr>
      <w:bookmarkStart w:id="98" w:name="_Hlk36473961"/>
      <w:r>
        <w:rPr>
          <w:rFonts w:ascii="Times New Roman" w:hAnsi="Times New Roman"/>
          <w:sz w:val="24"/>
          <w:szCs w:val="24"/>
        </w:rPr>
        <w:t xml:space="preserve">Figure 2. </w:t>
      </w:r>
      <w:r w:rsidR="00B761BD" w:rsidRPr="00924129">
        <w:rPr>
          <w:rFonts w:ascii="Times New Roman" w:hAnsi="Times New Roman"/>
          <w:sz w:val="24"/>
          <w:szCs w:val="24"/>
        </w:rPr>
        <w:t xml:space="preserve">Relationship between the overshoot return probability and number of dams using the furthest upstream detection.  </w:t>
      </w:r>
      <w:r w:rsidR="006C4927">
        <w:rPr>
          <w:rFonts w:ascii="Times New Roman" w:hAnsi="Times New Roman"/>
          <w:sz w:val="24"/>
          <w:szCs w:val="24"/>
        </w:rPr>
        <w:t xml:space="preserve">The overshoot </w:t>
      </w:r>
      <w:r w:rsidR="00B766F6">
        <w:rPr>
          <w:rFonts w:ascii="Times New Roman" w:hAnsi="Times New Roman"/>
          <w:sz w:val="24"/>
          <w:szCs w:val="24"/>
        </w:rPr>
        <w:t xml:space="preserve">probability for zero dams was based on </w:t>
      </w:r>
      <w:r w:rsidR="00A97D2C">
        <w:rPr>
          <w:rFonts w:ascii="Times New Roman" w:hAnsi="Times New Roman"/>
          <w:sz w:val="24"/>
          <w:szCs w:val="24"/>
        </w:rPr>
        <w:t xml:space="preserve">the proportion of </w:t>
      </w:r>
      <w:r w:rsidR="00EF48F8">
        <w:rPr>
          <w:rFonts w:ascii="Times New Roman" w:hAnsi="Times New Roman"/>
          <w:sz w:val="24"/>
          <w:szCs w:val="24"/>
        </w:rPr>
        <w:t xml:space="preserve">Yakima steelhead detected at McNary </w:t>
      </w:r>
      <w:r w:rsidR="003940DA">
        <w:rPr>
          <w:rFonts w:ascii="Times New Roman" w:hAnsi="Times New Roman"/>
          <w:sz w:val="24"/>
          <w:szCs w:val="24"/>
        </w:rPr>
        <w:t>D</w:t>
      </w:r>
      <w:r w:rsidR="004A007F">
        <w:rPr>
          <w:rFonts w:ascii="Times New Roman" w:hAnsi="Times New Roman"/>
          <w:sz w:val="24"/>
          <w:szCs w:val="24"/>
        </w:rPr>
        <w:t>am, but not detected at Priest Rapids o</w:t>
      </w:r>
      <w:r w:rsidR="003940DA">
        <w:rPr>
          <w:rFonts w:ascii="Times New Roman" w:hAnsi="Times New Roman"/>
          <w:sz w:val="24"/>
          <w:szCs w:val="24"/>
        </w:rPr>
        <w:t>r</w:t>
      </w:r>
      <w:r w:rsidR="004A007F">
        <w:rPr>
          <w:rFonts w:ascii="Times New Roman" w:hAnsi="Times New Roman"/>
          <w:sz w:val="24"/>
          <w:szCs w:val="24"/>
        </w:rPr>
        <w:t xml:space="preserve"> Ice Harbor Dams</w:t>
      </w:r>
      <w:r w:rsidR="003940DA">
        <w:rPr>
          <w:rFonts w:ascii="Times New Roman" w:hAnsi="Times New Roman"/>
          <w:sz w:val="24"/>
          <w:szCs w:val="24"/>
        </w:rPr>
        <w:t xml:space="preserve"> and subsequently de</w:t>
      </w:r>
      <w:r w:rsidR="008D710E">
        <w:rPr>
          <w:rFonts w:ascii="Times New Roman" w:hAnsi="Times New Roman"/>
          <w:sz w:val="24"/>
          <w:szCs w:val="24"/>
        </w:rPr>
        <w:t>tected in the Yakima River at Prosser Dam</w:t>
      </w:r>
      <w:r w:rsidR="004A007F">
        <w:rPr>
          <w:rFonts w:ascii="Times New Roman" w:hAnsi="Times New Roman"/>
          <w:sz w:val="24"/>
          <w:szCs w:val="24"/>
        </w:rPr>
        <w:t xml:space="preserve">. </w:t>
      </w:r>
      <w:r w:rsidR="00B761BD" w:rsidRPr="00924129">
        <w:rPr>
          <w:rFonts w:ascii="Times New Roman" w:hAnsi="Times New Roman"/>
          <w:sz w:val="24"/>
          <w:szCs w:val="24"/>
        </w:rPr>
        <w:t xml:space="preserve">Note since there is no </w:t>
      </w:r>
      <w:r w:rsidR="00AD2377">
        <w:rPr>
          <w:rFonts w:ascii="Times New Roman" w:hAnsi="Times New Roman"/>
          <w:sz w:val="24"/>
          <w:szCs w:val="24"/>
        </w:rPr>
        <w:t xml:space="preserve">PIT tag </w:t>
      </w:r>
      <w:r w:rsidR="00D453FA">
        <w:rPr>
          <w:rFonts w:ascii="Times New Roman" w:hAnsi="Times New Roman"/>
          <w:sz w:val="24"/>
          <w:szCs w:val="24"/>
        </w:rPr>
        <w:t xml:space="preserve">interrogation </w:t>
      </w:r>
      <w:r w:rsidR="00B761BD" w:rsidRPr="00924129">
        <w:rPr>
          <w:rFonts w:ascii="Times New Roman" w:hAnsi="Times New Roman"/>
          <w:sz w:val="24"/>
          <w:szCs w:val="24"/>
        </w:rPr>
        <w:t>at Wanapum</w:t>
      </w:r>
      <w:r w:rsidR="00D453FA">
        <w:rPr>
          <w:rFonts w:ascii="Times New Roman" w:hAnsi="Times New Roman"/>
          <w:sz w:val="24"/>
          <w:szCs w:val="24"/>
        </w:rPr>
        <w:t xml:space="preserve"> Dam </w:t>
      </w:r>
      <w:r w:rsidR="00702D27">
        <w:rPr>
          <w:rFonts w:ascii="Times New Roman" w:hAnsi="Times New Roman"/>
          <w:sz w:val="24"/>
          <w:szCs w:val="24"/>
        </w:rPr>
        <w:t>(i.e., second dam) th</w:t>
      </w:r>
      <w:r w:rsidR="007D79F3">
        <w:rPr>
          <w:rFonts w:ascii="Times New Roman" w:hAnsi="Times New Roman"/>
          <w:sz w:val="24"/>
          <w:szCs w:val="24"/>
        </w:rPr>
        <w:t>e probability</w:t>
      </w:r>
      <w:r w:rsidR="00B80C18">
        <w:rPr>
          <w:rFonts w:ascii="Times New Roman" w:hAnsi="Times New Roman"/>
          <w:sz w:val="24"/>
          <w:szCs w:val="24"/>
        </w:rPr>
        <w:t xml:space="preserve"> for </w:t>
      </w:r>
      <w:r w:rsidR="007D79F3">
        <w:rPr>
          <w:rFonts w:ascii="Times New Roman" w:hAnsi="Times New Roman"/>
          <w:sz w:val="24"/>
          <w:szCs w:val="24"/>
        </w:rPr>
        <w:t>bo</w:t>
      </w:r>
      <w:r w:rsidR="00B80C18">
        <w:rPr>
          <w:rFonts w:ascii="Times New Roman" w:hAnsi="Times New Roman"/>
          <w:sz w:val="24"/>
          <w:szCs w:val="24"/>
        </w:rPr>
        <w:t>th Priest Rapids and Wanapum was used</w:t>
      </w:r>
      <w:r w:rsidR="008B57A3">
        <w:rPr>
          <w:rFonts w:ascii="Times New Roman" w:hAnsi="Times New Roman"/>
          <w:sz w:val="24"/>
          <w:szCs w:val="24"/>
        </w:rPr>
        <w:t xml:space="preserve"> and the square root </w:t>
      </w:r>
      <w:r w:rsidR="00F7285F">
        <w:rPr>
          <w:rFonts w:ascii="Times New Roman" w:hAnsi="Times New Roman"/>
          <w:sz w:val="24"/>
          <w:szCs w:val="24"/>
        </w:rPr>
        <w:t xml:space="preserve">of the value </w:t>
      </w:r>
      <w:r w:rsidR="00924129">
        <w:rPr>
          <w:rFonts w:ascii="Times New Roman" w:hAnsi="Times New Roman"/>
          <w:sz w:val="24"/>
          <w:szCs w:val="24"/>
        </w:rPr>
        <w:t>was used for Priest Rapids Dam (i.e., first dam), 2010-2017.</w:t>
      </w:r>
    </w:p>
    <w:bookmarkEnd w:id="98"/>
    <w:p w14:paraId="26EED179" w14:textId="77777777" w:rsidR="00B85099" w:rsidRDefault="00B85099">
      <w:pPr>
        <w:spacing w:after="160" w:line="259" w:lineRule="auto"/>
        <w:rPr>
          <w:rFonts w:ascii="Times New Roman" w:hAnsi="Times New Roman"/>
          <w:sz w:val="24"/>
          <w:szCs w:val="24"/>
        </w:rPr>
      </w:pPr>
      <w:r>
        <w:rPr>
          <w:rFonts w:ascii="Times New Roman" w:hAnsi="Times New Roman"/>
          <w:sz w:val="24"/>
          <w:szCs w:val="24"/>
        </w:rPr>
        <w:br w:type="page"/>
      </w:r>
    </w:p>
    <w:p w14:paraId="58745B0B" w14:textId="77777777" w:rsidR="00B85099" w:rsidRDefault="00B85099" w:rsidP="00373BFC">
      <w:pPr>
        <w:spacing w:after="0" w:line="480" w:lineRule="auto"/>
        <w:rPr>
          <w:rFonts w:ascii="Times New Roman" w:hAnsi="Times New Roman"/>
          <w:sz w:val="24"/>
          <w:szCs w:val="24"/>
        </w:rPr>
      </w:pPr>
    </w:p>
    <w:p w14:paraId="02D59E93" w14:textId="3F6BCD2F" w:rsidR="004557F8" w:rsidRDefault="00D20642" w:rsidP="00373BFC">
      <w:pPr>
        <w:spacing w:after="0" w:line="480" w:lineRule="auto"/>
        <w:rPr>
          <w:rFonts w:ascii="Times New Roman" w:hAnsi="Times New Roman"/>
          <w:sz w:val="24"/>
          <w:szCs w:val="24"/>
        </w:rPr>
      </w:pPr>
      <w:r>
        <w:rPr>
          <w:noProof/>
        </w:rPr>
        <w:drawing>
          <wp:inline distT="0" distB="0" distL="0" distR="0" wp14:anchorId="25AB4E08" wp14:editId="031F98D4">
            <wp:extent cx="5886450" cy="3657600"/>
            <wp:effectExtent l="0" t="0" r="0" b="0"/>
            <wp:docPr id="1" name="Chart 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8311E41" w14:textId="681DF07A" w:rsidR="004557F8" w:rsidRDefault="004557F8" w:rsidP="00373BFC">
      <w:pPr>
        <w:spacing w:after="0" w:line="480" w:lineRule="auto"/>
        <w:rPr>
          <w:rFonts w:ascii="Times New Roman" w:hAnsi="Times New Roman"/>
          <w:sz w:val="24"/>
          <w:szCs w:val="24"/>
        </w:rPr>
      </w:pPr>
      <w:r>
        <w:rPr>
          <w:rFonts w:ascii="Times New Roman" w:hAnsi="Times New Roman"/>
          <w:sz w:val="24"/>
          <w:szCs w:val="24"/>
        </w:rPr>
        <w:t xml:space="preserve">Figure 4.  Passage timing of </w:t>
      </w:r>
      <w:r w:rsidR="00A547B2">
        <w:rPr>
          <w:rFonts w:ascii="Times New Roman" w:hAnsi="Times New Roman"/>
          <w:sz w:val="24"/>
          <w:szCs w:val="24"/>
        </w:rPr>
        <w:t xml:space="preserve">non-overshoot and </w:t>
      </w:r>
      <w:r w:rsidR="00A14451">
        <w:rPr>
          <w:rFonts w:ascii="Times New Roman" w:hAnsi="Times New Roman"/>
          <w:sz w:val="24"/>
          <w:szCs w:val="24"/>
        </w:rPr>
        <w:t xml:space="preserve">overshoot </w:t>
      </w:r>
      <w:r>
        <w:rPr>
          <w:rFonts w:ascii="Times New Roman" w:hAnsi="Times New Roman"/>
          <w:sz w:val="24"/>
          <w:szCs w:val="24"/>
        </w:rPr>
        <w:t>steelhead at Prosser Dam in the lower Yakima River</w:t>
      </w:r>
      <w:r w:rsidR="003146B0">
        <w:rPr>
          <w:rFonts w:ascii="Times New Roman" w:hAnsi="Times New Roman"/>
          <w:sz w:val="24"/>
          <w:szCs w:val="24"/>
        </w:rPr>
        <w:t>, 2010 -20</w:t>
      </w:r>
      <w:r w:rsidR="002F5E1D">
        <w:rPr>
          <w:rFonts w:ascii="Times New Roman" w:hAnsi="Times New Roman"/>
          <w:sz w:val="24"/>
          <w:szCs w:val="24"/>
        </w:rPr>
        <w:t xml:space="preserve">17. </w:t>
      </w:r>
      <w:r w:rsidR="005B3A36">
        <w:rPr>
          <w:rFonts w:ascii="Times New Roman" w:hAnsi="Times New Roman"/>
          <w:sz w:val="24"/>
          <w:szCs w:val="24"/>
        </w:rPr>
        <w:t>M</w:t>
      </w:r>
      <w:r>
        <w:rPr>
          <w:rFonts w:ascii="Times New Roman" w:hAnsi="Times New Roman"/>
          <w:sz w:val="24"/>
          <w:szCs w:val="24"/>
        </w:rPr>
        <w:t>ean month</w:t>
      </w:r>
      <w:r w:rsidR="005B3A36">
        <w:rPr>
          <w:rFonts w:ascii="Times New Roman" w:hAnsi="Times New Roman"/>
          <w:sz w:val="24"/>
          <w:szCs w:val="24"/>
        </w:rPr>
        <w:t>ly</w:t>
      </w:r>
      <w:r>
        <w:rPr>
          <w:rFonts w:ascii="Times New Roman" w:hAnsi="Times New Roman"/>
          <w:sz w:val="24"/>
          <w:szCs w:val="24"/>
        </w:rPr>
        <w:t xml:space="preserve"> </w:t>
      </w:r>
      <w:r w:rsidR="00F673C4">
        <w:rPr>
          <w:rFonts w:ascii="Times New Roman" w:hAnsi="Times New Roman"/>
          <w:sz w:val="24"/>
          <w:szCs w:val="24"/>
        </w:rPr>
        <w:t xml:space="preserve">lower </w:t>
      </w:r>
      <w:r>
        <w:rPr>
          <w:rFonts w:ascii="Times New Roman" w:hAnsi="Times New Roman"/>
          <w:sz w:val="24"/>
          <w:szCs w:val="24"/>
        </w:rPr>
        <w:t>Yakima River water temperature</w:t>
      </w:r>
      <w:r w:rsidR="005D1D2B">
        <w:rPr>
          <w:rFonts w:ascii="Times New Roman" w:hAnsi="Times New Roman"/>
          <w:sz w:val="24"/>
          <w:szCs w:val="24"/>
        </w:rPr>
        <w:t>s measured at Kiona (</w:t>
      </w:r>
      <w:proofErr w:type="spellStart"/>
      <w:r w:rsidR="005D1D2B">
        <w:rPr>
          <w:rFonts w:ascii="Times New Roman" w:hAnsi="Times New Roman"/>
          <w:sz w:val="24"/>
          <w:szCs w:val="24"/>
        </w:rPr>
        <w:t>rkm</w:t>
      </w:r>
      <w:proofErr w:type="spellEnd"/>
      <w:r w:rsidR="005D1D2B">
        <w:rPr>
          <w:rFonts w:ascii="Times New Roman" w:hAnsi="Times New Roman"/>
          <w:sz w:val="24"/>
          <w:szCs w:val="24"/>
        </w:rPr>
        <w:t xml:space="preserve"> </w:t>
      </w:r>
      <w:r w:rsidR="00B85B7A">
        <w:rPr>
          <w:rFonts w:ascii="Times New Roman" w:hAnsi="Times New Roman"/>
          <w:sz w:val="24"/>
          <w:szCs w:val="24"/>
        </w:rPr>
        <w:t>48</w:t>
      </w:r>
      <w:r w:rsidR="005D1D2B">
        <w:rPr>
          <w:rFonts w:ascii="Times New Roman" w:hAnsi="Times New Roman"/>
          <w:sz w:val="24"/>
          <w:szCs w:val="24"/>
        </w:rPr>
        <w:t>)</w:t>
      </w:r>
      <w:del w:id="99" w:author="Murdoch, Andrew R (DFW)" w:date="2020-08-26T14:45:00Z">
        <w:r w:rsidDel="005D1D2B">
          <w:rPr>
            <w:rFonts w:ascii="Times New Roman" w:hAnsi="Times New Roman"/>
            <w:sz w:val="24"/>
            <w:szCs w:val="24"/>
          </w:rPr>
          <w:delText xml:space="preserve"> </w:delText>
        </w:r>
      </w:del>
      <w:r>
        <w:rPr>
          <w:rFonts w:ascii="Times New Roman" w:hAnsi="Times New Roman"/>
          <w:sz w:val="24"/>
          <w:szCs w:val="24"/>
        </w:rPr>
        <w:t xml:space="preserve">difference relative to the Columbia River </w:t>
      </w:r>
      <w:r w:rsidR="002A60B8">
        <w:rPr>
          <w:rFonts w:ascii="Times New Roman" w:hAnsi="Times New Roman"/>
          <w:sz w:val="24"/>
          <w:szCs w:val="24"/>
        </w:rPr>
        <w:t xml:space="preserve">measured </w:t>
      </w:r>
      <w:r>
        <w:rPr>
          <w:rFonts w:ascii="Times New Roman" w:hAnsi="Times New Roman"/>
          <w:sz w:val="24"/>
          <w:szCs w:val="24"/>
        </w:rPr>
        <w:t>at Priest Rapids Dam tailrace</w:t>
      </w:r>
      <w:r w:rsidR="00620278">
        <w:rPr>
          <w:rFonts w:ascii="Times New Roman" w:hAnsi="Times New Roman"/>
          <w:sz w:val="24"/>
          <w:szCs w:val="24"/>
        </w:rPr>
        <w:t xml:space="preserve"> in 2015</w:t>
      </w:r>
      <w:r>
        <w:rPr>
          <w:rFonts w:ascii="Times New Roman" w:hAnsi="Times New Roman"/>
          <w:sz w:val="24"/>
          <w:szCs w:val="24"/>
        </w:rPr>
        <w:t xml:space="preserve">.  </w:t>
      </w:r>
    </w:p>
    <w:p w14:paraId="6F628DF0" w14:textId="77777777" w:rsidR="004557F8" w:rsidRDefault="004557F8" w:rsidP="00373BFC">
      <w:pPr>
        <w:spacing w:after="0" w:line="480" w:lineRule="auto"/>
        <w:rPr>
          <w:rFonts w:ascii="Times New Roman" w:hAnsi="Times New Roman"/>
          <w:sz w:val="24"/>
          <w:szCs w:val="24"/>
        </w:rPr>
      </w:pPr>
    </w:p>
    <w:p w14:paraId="32EC175D" w14:textId="15CB3831" w:rsidR="004557F8" w:rsidRDefault="00060FAC" w:rsidP="00373BFC">
      <w:pPr>
        <w:spacing w:after="0" w:line="480" w:lineRule="auto"/>
        <w:rPr>
          <w:rFonts w:ascii="Times New Roman" w:hAnsi="Times New Roman"/>
          <w:sz w:val="24"/>
          <w:szCs w:val="24"/>
        </w:rPr>
      </w:pPr>
      <w:r>
        <w:rPr>
          <w:noProof/>
        </w:rPr>
        <w:lastRenderedPageBreak/>
        <w:drawing>
          <wp:inline distT="0" distB="0" distL="0" distR="0" wp14:anchorId="30375CC2" wp14:editId="56EE57B7">
            <wp:extent cx="5510213" cy="3186114"/>
            <wp:effectExtent l="0" t="0" r="0" b="0"/>
            <wp:docPr id="11" name="Chart 11">
              <a:extLst xmlns:a="http://schemas.openxmlformats.org/drawingml/2006/main">
                <a:ext uri="{FF2B5EF4-FFF2-40B4-BE49-F238E27FC236}">
                  <a16:creationId xmlns:a16="http://schemas.microsoft.com/office/drawing/2014/main" id="{1EA80793-E637-407D-AAF2-83898CB001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FC117C7" w14:textId="5670A4AB" w:rsidR="004557F8" w:rsidRDefault="00061ED5" w:rsidP="00373BFC">
      <w:pPr>
        <w:spacing w:after="0" w:line="480" w:lineRule="auto"/>
        <w:rPr>
          <w:rFonts w:ascii="Times New Roman" w:hAnsi="Times New Roman"/>
          <w:sz w:val="24"/>
          <w:szCs w:val="24"/>
        </w:rPr>
      </w:pPr>
      <w:r>
        <w:rPr>
          <w:rFonts w:ascii="Times New Roman" w:hAnsi="Times New Roman"/>
          <w:sz w:val="24"/>
          <w:szCs w:val="24"/>
        </w:rPr>
        <w:t xml:space="preserve">Figure 5. </w:t>
      </w:r>
      <w:r w:rsidR="003F51BD">
        <w:rPr>
          <w:rFonts w:ascii="Times New Roman" w:hAnsi="Times New Roman"/>
          <w:sz w:val="24"/>
          <w:szCs w:val="24"/>
        </w:rPr>
        <w:t xml:space="preserve">The </w:t>
      </w:r>
      <w:r w:rsidR="00D57E1E">
        <w:rPr>
          <w:rFonts w:ascii="Times New Roman" w:hAnsi="Times New Roman"/>
          <w:sz w:val="24"/>
          <w:szCs w:val="24"/>
        </w:rPr>
        <w:t>dis</w:t>
      </w:r>
      <w:r w:rsidR="006C6BBE">
        <w:rPr>
          <w:rFonts w:ascii="Times New Roman" w:hAnsi="Times New Roman"/>
          <w:sz w:val="24"/>
          <w:szCs w:val="24"/>
        </w:rPr>
        <w:t>tribution of</w:t>
      </w:r>
      <w:r w:rsidR="0030187D">
        <w:rPr>
          <w:rFonts w:ascii="Times New Roman" w:hAnsi="Times New Roman"/>
          <w:sz w:val="24"/>
          <w:szCs w:val="24"/>
        </w:rPr>
        <w:t xml:space="preserve"> </w:t>
      </w:r>
      <w:r w:rsidR="006C6BBE">
        <w:rPr>
          <w:rFonts w:ascii="Times New Roman" w:hAnsi="Times New Roman"/>
          <w:sz w:val="24"/>
          <w:szCs w:val="24"/>
        </w:rPr>
        <w:t xml:space="preserve">overshoot </w:t>
      </w:r>
      <w:r w:rsidR="0030187D">
        <w:rPr>
          <w:rFonts w:ascii="Times New Roman" w:hAnsi="Times New Roman"/>
          <w:sz w:val="24"/>
          <w:szCs w:val="24"/>
        </w:rPr>
        <w:t xml:space="preserve">wild </w:t>
      </w:r>
      <w:r w:rsidR="006C6BBE">
        <w:rPr>
          <w:rFonts w:ascii="Times New Roman" w:hAnsi="Times New Roman"/>
          <w:sz w:val="24"/>
          <w:szCs w:val="24"/>
        </w:rPr>
        <w:t>steel</w:t>
      </w:r>
      <w:r w:rsidR="0030187D">
        <w:rPr>
          <w:rFonts w:ascii="Times New Roman" w:hAnsi="Times New Roman"/>
          <w:sz w:val="24"/>
          <w:szCs w:val="24"/>
        </w:rPr>
        <w:t>head</w:t>
      </w:r>
      <w:r w:rsidR="00CA5C84">
        <w:rPr>
          <w:rFonts w:ascii="Times New Roman" w:hAnsi="Times New Roman"/>
          <w:sz w:val="24"/>
          <w:szCs w:val="24"/>
        </w:rPr>
        <w:t xml:space="preserve"> (N = </w:t>
      </w:r>
      <w:r w:rsidR="00EF4E94">
        <w:rPr>
          <w:rFonts w:ascii="Times New Roman" w:hAnsi="Times New Roman"/>
          <w:sz w:val="24"/>
          <w:szCs w:val="24"/>
        </w:rPr>
        <w:t>559)</w:t>
      </w:r>
      <w:r w:rsidR="0030187D">
        <w:rPr>
          <w:rFonts w:ascii="Times New Roman" w:hAnsi="Times New Roman"/>
          <w:sz w:val="24"/>
          <w:szCs w:val="24"/>
        </w:rPr>
        <w:t xml:space="preserve"> from the Middle Columbia Distinct Population Segment</w:t>
      </w:r>
      <w:r w:rsidR="00060FAC">
        <w:rPr>
          <w:rFonts w:ascii="Times New Roman" w:hAnsi="Times New Roman"/>
          <w:sz w:val="24"/>
          <w:szCs w:val="24"/>
        </w:rPr>
        <w:t xml:space="preserve">, </w:t>
      </w:r>
      <w:r w:rsidR="009656BB">
        <w:rPr>
          <w:rFonts w:ascii="Times New Roman" w:hAnsi="Times New Roman"/>
          <w:sz w:val="24"/>
          <w:szCs w:val="24"/>
        </w:rPr>
        <w:t xml:space="preserve">2010-2017.  </w:t>
      </w:r>
    </w:p>
    <w:p w14:paraId="0DBA13B9" w14:textId="77777777" w:rsidR="004557F8" w:rsidRDefault="004557F8" w:rsidP="00373BFC">
      <w:pPr>
        <w:spacing w:after="0" w:line="480" w:lineRule="auto"/>
        <w:rPr>
          <w:rFonts w:ascii="Times New Roman" w:hAnsi="Times New Roman"/>
          <w:sz w:val="24"/>
          <w:szCs w:val="24"/>
        </w:rPr>
      </w:pPr>
    </w:p>
    <w:p w14:paraId="36935F4C" w14:textId="77777777" w:rsidR="004557F8" w:rsidRDefault="004557F8" w:rsidP="00373BFC">
      <w:pPr>
        <w:spacing w:after="0" w:line="480" w:lineRule="auto"/>
        <w:rPr>
          <w:rFonts w:ascii="Times New Roman" w:hAnsi="Times New Roman"/>
          <w:sz w:val="24"/>
          <w:szCs w:val="24"/>
        </w:rPr>
      </w:pPr>
    </w:p>
    <w:p w14:paraId="4EBBBE33" w14:textId="77777777" w:rsidR="004557F8" w:rsidRDefault="004557F8" w:rsidP="00373BFC">
      <w:pPr>
        <w:spacing w:after="0" w:line="480" w:lineRule="auto"/>
        <w:rPr>
          <w:rFonts w:ascii="Times New Roman" w:hAnsi="Times New Roman"/>
          <w:sz w:val="24"/>
          <w:szCs w:val="24"/>
        </w:rPr>
      </w:pPr>
    </w:p>
    <w:p w14:paraId="137C9155" w14:textId="77777777" w:rsidR="004557F8" w:rsidRDefault="004557F8" w:rsidP="00373BFC">
      <w:pPr>
        <w:spacing w:after="0" w:line="480" w:lineRule="auto"/>
        <w:rPr>
          <w:rFonts w:ascii="Times New Roman" w:hAnsi="Times New Roman"/>
          <w:sz w:val="24"/>
          <w:szCs w:val="24"/>
        </w:rPr>
      </w:pPr>
    </w:p>
    <w:p w14:paraId="2CE02573" w14:textId="77777777" w:rsidR="004557F8" w:rsidRDefault="004557F8" w:rsidP="00373BFC">
      <w:pPr>
        <w:spacing w:after="0" w:line="480" w:lineRule="auto"/>
        <w:rPr>
          <w:rFonts w:ascii="Times New Roman" w:hAnsi="Times New Roman"/>
          <w:sz w:val="24"/>
          <w:szCs w:val="24"/>
        </w:rPr>
      </w:pPr>
    </w:p>
    <w:p w14:paraId="2E096FC4" w14:textId="77777777" w:rsidR="004557F8" w:rsidRDefault="004557F8" w:rsidP="00373BFC">
      <w:pPr>
        <w:spacing w:after="0" w:line="480" w:lineRule="auto"/>
        <w:rPr>
          <w:rFonts w:ascii="Times New Roman" w:hAnsi="Times New Roman"/>
          <w:sz w:val="24"/>
          <w:szCs w:val="24"/>
        </w:rPr>
      </w:pPr>
    </w:p>
    <w:p w14:paraId="4095F4D2" w14:textId="77777777" w:rsidR="00847BD2" w:rsidRDefault="00847BD2" w:rsidP="00847BD2">
      <w:pPr>
        <w:spacing w:after="0" w:line="480" w:lineRule="auto"/>
        <w:rPr>
          <w:rFonts w:ascii="Times New Roman" w:hAnsi="Times New Roman"/>
          <w:sz w:val="24"/>
          <w:szCs w:val="24"/>
        </w:rPr>
      </w:pPr>
      <w:r>
        <w:rPr>
          <w:rFonts w:ascii="Times New Roman" w:hAnsi="Times New Roman"/>
          <w:sz w:val="24"/>
          <w:szCs w:val="24"/>
        </w:rPr>
        <w:t>References</w:t>
      </w:r>
    </w:p>
    <w:p w14:paraId="53DDF5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Blankenship, S. M., M. R. Campbell, J. E. Hess, M. A. Hess, T. K. Kassler, C. C. </w:t>
      </w:r>
      <w:proofErr w:type="spellStart"/>
      <w:r w:rsidRPr="00D04241">
        <w:rPr>
          <w:rFonts w:ascii="Times New Roman" w:hAnsi="Times New Roman"/>
          <w:sz w:val="24"/>
          <w:szCs w:val="24"/>
        </w:rPr>
        <w:t>Kozfkay</w:t>
      </w:r>
      <w:proofErr w:type="spellEnd"/>
      <w:r w:rsidRPr="00D04241">
        <w:rPr>
          <w:rFonts w:ascii="Times New Roman" w:hAnsi="Times New Roman"/>
          <w:sz w:val="24"/>
          <w:szCs w:val="24"/>
        </w:rPr>
        <w:t xml:space="preserve">, A. 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xml:space="preserve">, S. 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xml:space="preserve">, M. M. Paquin, M. P. Small, J. J. Stephenson, and K. I. Warheit. 2011. Major lineages and metapopulations in Columbia River </w:t>
      </w:r>
      <w:r w:rsidRPr="00D04241">
        <w:rPr>
          <w:rFonts w:ascii="Times New Roman" w:hAnsi="Times New Roman"/>
          <w:i/>
          <w:sz w:val="24"/>
          <w:szCs w:val="24"/>
        </w:rPr>
        <w:t>Oncorhynchus mykiss</w:t>
      </w:r>
      <w:r w:rsidRPr="00D04241">
        <w:rPr>
          <w:rFonts w:ascii="Times New Roman" w:hAnsi="Times New Roman"/>
          <w:sz w:val="24"/>
          <w:szCs w:val="24"/>
        </w:rPr>
        <w:t xml:space="preserve"> are structured by dynamic landscape features and environments. Transactions of the American Fisheries Society 140:665–684.</w:t>
      </w:r>
    </w:p>
    <w:p w14:paraId="051E42D4" w14:textId="378E9DEF"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Bo</w:t>
      </w:r>
      <w:r w:rsidR="00F93223">
        <w:rPr>
          <w:rFonts w:ascii="Times New Roman" w:hAnsi="Times New Roman"/>
          <w:sz w:val="24"/>
          <w:szCs w:val="24"/>
        </w:rPr>
        <w:t>g</w:t>
      </w:r>
      <w:r w:rsidRPr="00D04241">
        <w:rPr>
          <w:rFonts w:ascii="Times New Roman" w:hAnsi="Times New Roman"/>
          <w:sz w:val="24"/>
          <w:szCs w:val="24"/>
        </w:rPr>
        <w:t xml:space="preserve">gs, C.T., M.L. Keefer, C.A. Peery, and T.C.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2004. Fallback, reascension, and adjusted fishway escapement estimates for adult Chinook salmon and steelhead at Columbia and Snake River dams. Transactions of the American Fisheries Society 133:932-949.</w:t>
      </w:r>
    </w:p>
    <w:p w14:paraId="74F670C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Brown, L. G. 1995. Mid-Columbia River summer steelhead stock assessment: A summary of</w:t>
      </w:r>
    </w:p>
    <w:p w14:paraId="2D51006C"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the Priest Rapids steelhead sampling project 1986-1994 cycles. WA. Dep. Fish Wild.</w:t>
      </w:r>
    </w:p>
    <w:p w14:paraId="1789F46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Progress Report Number AF95-02, 85 p.</w:t>
      </w:r>
    </w:p>
    <w:p w14:paraId="2271934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Buchanan, R. A., and J. R. Skalski. 2010. Using multistate mark-recapture methods to model adult salmonid migration in an industrialized river. Ecological Modelling 221:582–589.</w:t>
      </w:r>
    </w:p>
    <w:p w14:paraId="7A2B89F7"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Busby, P. J., Wainwright, T. C., Bryant, G. J., </w:t>
      </w:r>
      <w:proofErr w:type="spellStart"/>
      <w:r w:rsidRPr="00D04241">
        <w:rPr>
          <w:rFonts w:ascii="Times New Roman" w:hAnsi="Times New Roman"/>
          <w:sz w:val="24"/>
          <w:szCs w:val="24"/>
        </w:rPr>
        <w:t>Lierheimer</w:t>
      </w:r>
      <w:proofErr w:type="spellEnd"/>
      <w:r w:rsidRPr="00D04241">
        <w:rPr>
          <w:rFonts w:ascii="Times New Roman" w:hAnsi="Times New Roman"/>
          <w:sz w:val="24"/>
          <w:szCs w:val="24"/>
        </w:rPr>
        <w:t xml:space="preserve">, L. J., </w:t>
      </w:r>
      <w:proofErr w:type="spellStart"/>
      <w:r w:rsidRPr="00D04241">
        <w:rPr>
          <w:rFonts w:ascii="Times New Roman" w:hAnsi="Times New Roman"/>
          <w:sz w:val="24"/>
          <w:szCs w:val="24"/>
        </w:rPr>
        <w:t>Waples</w:t>
      </w:r>
      <w:proofErr w:type="spellEnd"/>
      <w:r w:rsidRPr="00D04241">
        <w:rPr>
          <w:rFonts w:ascii="Times New Roman" w:hAnsi="Times New Roman"/>
          <w:sz w:val="24"/>
          <w:szCs w:val="24"/>
        </w:rPr>
        <w:t xml:space="preserve">, R. S., </w:t>
      </w:r>
      <w:proofErr w:type="spellStart"/>
      <w:r w:rsidRPr="00D04241">
        <w:rPr>
          <w:rFonts w:ascii="Times New Roman" w:hAnsi="Times New Roman"/>
          <w:sz w:val="24"/>
          <w:szCs w:val="24"/>
        </w:rPr>
        <w:t>Waknitz</w:t>
      </w:r>
      <w:proofErr w:type="spellEnd"/>
      <w:r w:rsidRPr="00D04241">
        <w:rPr>
          <w:rFonts w:ascii="Times New Roman" w:hAnsi="Times New Roman"/>
          <w:sz w:val="24"/>
          <w:szCs w:val="24"/>
        </w:rPr>
        <w:t xml:space="preserve">, F. W., and </w:t>
      </w:r>
      <w:proofErr w:type="spellStart"/>
      <w:r w:rsidRPr="00D04241">
        <w:rPr>
          <w:rFonts w:ascii="Times New Roman" w:hAnsi="Times New Roman"/>
          <w:sz w:val="24"/>
          <w:szCs w:val="24"/>
        </w:rPr>
        <w:t>Lagomarsino</w:t>
      </w:r>
      <w:proofErr w:type="spellEnd"/>
      <w:r w:rsidRPr="00D04241">
        <w:rPr>
          <w:rFonts w:ascii="Times New Roman" w:hAnsi="Times New Roman"/>
          <w:sz w:val="24"/>
          <w:szCs w:val="24"/>
        </w:rPr>
        <w:t>, I. V. (1996). Status review of west coast Steelhead from Washington, Idaho, Oregon, and California. US Department of Commerce, National Oceanic and Atmospheric Administration, National Marine Fisheries Service, Northwest Fisheries Science Center, Coastal Zone and Estuarine Studies Division.</w:t>
      </w:r>
    </w:p>
    <w:p w14:paraId="7358C90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Caudill, C. C., W. R. Daigle, M. L. Keefer, C. T. Boggs, M. A. Jepson, B. J. Burke, R. W. Zabel, T. 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and C. A. Peery. 2007. Slow dam passage in Columbia River salmonids associated with unsuccessful migration: delayed negative effects of passage obstacles or condition-dependent mortality? Canadian Journal of Fisheries and Aquatic Sciences 64:979–995.</w:t>
      </w:r>
    </w:p>
    <w:p w14:paraId="30242A5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Crozier, L. G., A. P. Hendry, P. W. Lawson, T. P. Quinn, N. J. Mantua, J. </w:t>
      </w:r>
      <w:proofErr w:type="spellStart"/>
      <w:r w:rsidRPr="00D04241">
        <w:rPr>
          <w:rFonts w:ascii="Times New Roman" w:hAnsi="Times New Roman"/>
          <w:sz w:val="24"/>
          <w:szCs w:val="24"/>
        </w:rPr>
        <w:t>Battin</w:t>
      </w:r>
      <w:proofErr w:type="spellEnd"/>
      <w:r w:rsidRPr="00D04241">
        <w:rPr>
          <w:rFonts w:ascii="Times New Roman" w:hAnsi="Times New Roman"/>
          <w:sz w:val="24"/>
          <w:szCs w:val="24"/>
        </w:rPr>
        <w:t>, R. G. Shaw, and R. B. Huey. 2008. Potential responses to climate change in organisms with complex life histories: evolution and plasticity in Pacific salmon. Evolutionary Applications 1:252–270.</w:t>
      </w:r>
    </w:p>
    <w:p w14:paraId="767A2D7D" w14:textId="55D288CE"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Coutant, C.C., and R.R. Whitney. 200. Fish behavior in relation to passage through hydropower turbines: a review. Transactions of the American Fisheries Society 129:351-380.</w:t>
      </w:r>
    </w:p>
    <w:p w14:paraId="08D73968" w14:textId="545717A4" w:rsidR="00CB3B03" w:rsidRPr="00D04241" w:rsidRDefault="00CB3B03"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Doob, J.L. 1935. </w:t>
      </w:r>
      <w:r w:rsidR="00437446" w:rsidRPr="00437446">
        <w:rPr>
          <w:rFonts w:ascii="Times New Roman" w:hAnsi="Times New Roman"/>
          <w:sz w:val="24"/>
          <w:szCs w:val="24"/>
        </w:rPr>
        <w:t>The limiting distributions of certain statistics</w:t>
      </w:r>
      <w:r w:rsidR="00437446">
        <w:rPr>
          <w:rFonts w:ascii="Times New Roman" w:hAnsi="Times New Roman"/>
          <w:sz w:val="24"/>
          <w:szCs w:val="24"/>
        </w:rPr>
        <w:t>. T</w:t>
      </w:r>
      <w:r w:rsidR="00437446" w:rsidRPr="00437446">
        <w:rPr>
          <w:rFonts w:ascii="Times New Roman" w:hAnsi="Times New Roman"/>
          <w:sz w:val="24"/>
          <w:szCs w:val="24"/>
        </w:rPr>
        <w:t>he Annals of Mathematical Statistics 6(3):160–169.</w:t>
      </w:r>
    </w:p>
    <w:p w14:paraId="48301057"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Fuchs, N.T., C.C. Caudill, A.R. Murdoch and B.L. Truscott. 2019. Overwintering distribution and post-spawn survival steelhead in the Upper Columbia River basin. North American Journal of Fisheries Management XXX: XXXXXX</w:t>
      </w:r>
    </w:p>
    <w:p w14:paraId="76EFC43A" w14:textId="77777777" w:rsidR="006B1B97" w:rsidRDefault="006B1B97"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Ham, K.D., R.P. Mueller, and P.S. </w:t>
      </w:r>
      <w:proofErr w:type="spellStart"/>
      <w:r>
        <w:rPr>
          <w:rFonts w:ascii="Times New Roman" w:hAnsi="Times New Roman"/>
          <w:sz w:val="24"/>
          <w:szCs w:val="24"/>
        </w:rPr>
        <w:t>Titzler</w:t>
      </w:r>
      <w:proofErr w:type="spellEnd"/>
      <w:r>
        <w:rPr>
          <w:rFonts w:ascii="Times New Roman" w:hAnsi="Times New Roman"/>
          <w:sz w:val="24"/>
          <w:szCs w:val="24"/>
        </w:rPr>
        <w:t>. 2015. Evaluation of adult steelhead passage with TWS spill during the winter of 2014-2015 at McNary Dam. Pacific Northwest National Laboratory, Richland, Washington.</w:t>
      </w:r>
    </w:p>
    <w:p w14:paraId="6747D11D" w14:textId="77777777" w:rsidR="006B1B97" w:rsidRDefault="006B1B97" w:rsidP="006B1B97">
      <w:pPr>
        <w:tabs>
          <w:tab w:val="center" w:pos="4680"/>
          <w:tab w:val="right" w:pos="9360"/>
        </w:tabs>
        <w:spacing w:after="0" w:line="480" w:lineRule="auto"/>
        <w:ind w:left="720" w:hanging="720"/>
        <w:contextualSpacing/>
        <w:rPr>
          <w:rFonts w:ascii="Times New Roman" w:hAnsi="Times New Roman"/>
          <w:sz w:val="24"/>
          <w:szCs w:val="24"/>
        </w:rPr>
      </w:pPr>
      <w:r w:rsidRPr="006B1B97">
        <w:rPr>
          <w:rFonts w:ascii="Times New Roman" w:hAnsi="Times New Roman"/>
          <w:sz w:val="24"/>
          <w:szCs w:val="24"/>
        </w:rPr>
        <w:t xml:space="preserve">Harnish, R. A., A. H. </w:t>
      </w:r>
      <w:proofErr w:type="spellStart"/>
      <w:r w:rsidRPr="006B1B97">
        <w:rPr>
          <w:rFonts w:ascii="Times New Roman" w:hAnsi="Times New Roman"/>
          <w:sz w:val="24"/>
          <w:szCs w:val="24"/>
        </w:rPr>
        <w:t>Colotelo</w:t>
      </w:r>
      <w:proofErr w:type="spellEnd"/>
      <w:r w:rsidRPr="006B1B97">
        <w:rPr>
          <w:rFonts w:ascii="Times New Roman" w:hAnsi="Times New Roman"/>
          <w:sz w:val="24"/>
          <w:szCs w:val="24"/>
        </w:rPr>
        <w:t>, X. Li</w:t>
      </w:r>
      <w:r>
        <w:rPr>
          <w:rFonts w:ascii="Times New Roman" w:hAnsi="Times New Roman"/>
          <w:sz w:val="24"/>
          <w:szCs w:val="24"/>
        </w:rPr>
        <w:t xml:space="preserve">, K. D. Ham, and Z. Deng. 2015. </w:t>
      </w:r>
      <w:r w:rsidRPr="006B1B97">
        <w:rPr>
          <w:rFonts w:ascii="Times New Roman" w:hAnsi="Times New Roman"/>
          <w:sz w:val="24"/>
          <w:szCs w:val="24"/>
        </w:rPr>
        <w:t>Factors affecting route selection and survival of steelhead kelts at</w:t>
      </w:r>
      <w:r>
        <w:rPr>
          <w:rFonts w:ascii="Times New Roman" w:hAnsi="Times New Roman"/>
          <w:sz w:val="24"/>
          <w:szCs w:val="24"/>
        </w:rPr>
        <w:t xml:space="preserve"> </w:t>
      </w:r>
      <w:r w:rsidRPr="006B1B97">
        <w:rPr>
          <w:rFonts w:ascii="Times New Roman" w:hAnsi="Times New Roman"/>
          <w:sz w:val="24"/>
          <w:szCs w:val="24"/>
        </w:rPr>
        <w:t>Snake River dams in 2012 and 2013. Pacific Northwest National Laboratory,</w:t>
      </w:r>
      <w:r>
        <w:rPr>
          <w:rFonts w:ascii="Times New Roman" w:hAnsi="Times New Roman"/>
          <w:sz w:val="24"/>
          <w:szCs w:val="24"/>
        </w:rPr>
        <w:t xml:space="preserve"> </w:t>
      </w:r>
      <w:r w:rsidRPr="006B1B97">
        <w:rPr>
          <w:rFonts w:ascii="Times New Roman" w:hAnsi="Times New Roman"/>
          <w:sz w:val="24"/>
          <w:szCs w:val="24"/>
        </w:rPr>
        <w:t>Richland, Washington.</w:t>
      </w:r>
    </w:p>
    <w:p w14:paraId="492E430A"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Hess, M.A., J.E. Hess, A.P.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xml:space="preserve">, R.A. French, C.A. Steele, K.C. </w:t>
      </w:r>
      <w:proofErr w:type="spellStart"/>
      <w:r w:rsidRPr="00D04241">
        <w:rPr>
          <w:rFonts w:ascii="Times New Roman" w:hAnsi="Times New Roman"/>
          <w:sz w:val="24"/>
          <w:szCs w:val="24"/>
        </w:rPr>
        <w:t>Lovtang</w:t>
      </w:r>
      <w:proofErr w:type="spellEnd"/>
      <w:r w:rsidRPr="00D04241">
        <w:rPr>
          <w:rFonts w:ascii="Times New Roman" w:hAnsi="Times New Roman"/>
          <w:sz w:val="24"/>
          <w:szCs w:val="24"/>
        </w:rPr>
        <w:t xml:space="preserve">, and S.R.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2016. Migrating adult steelhead utilize a thermal refuge during summer periods with high water temperatures. ICES Journal of Marine Sciences 73:2616-2624</w:t>
      </w:r>
    </w:p>
    <w:p w14:paraId="0ECEB9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High B., C.A. Peery, and D.H. Bennett. 2006. Temporary staging of Columbia River summer steelhead in </w:t>
      </w:r>
      <w:proofErr w:type="spellStart"/>
      <w:r w:rsidRPr="00D04241">
        <w:rPr>
          <w:rFonts w:ascii="Times New Roman" w:hAnsi="Times New Roman"/>
          <w:sz w:val="24"/>
          <w:szCs w:val="24"/>
        </w:rPr>
        <w:t>coolwater</w:t>
      </w:r>
      <w:proofErr w:type="spellEnd"/>
      <w:r w:rsidRPr="00D04241">
        <w:rPr>
          <w:rFonts w:ascii="Times New Roman" w:hAnsi="Times New Roman"/>
          <w:sz w:val="24"/>
          <w:szCs w:val="24"/>
        </w:rPr>
        <w:t xml:space="preserve"> areas and its effect on migration rates. Transactions of the American Fisheries Society 135:519 -528.</w:t>
      </w:r>
    </w:p>
    <w:p w14:paraId="2BC1F33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Isaak D.J., C.H. Luce, D.L. Horan, G. Chandler, S. </w:t>
      </w:r>
      <w:proofErr w:type="spellStart"/>
      <w:r w:rsidRPr="00D04241">
        <w:rPr>
          <w:rFonts w:ascii="Times New Roman" w:hAnsi="Times New Roman"/>
          <w:sz w:val="24"/>
          <w:szCs w:val="24"/>
        </w:rPr>
        <w:t>Wollrab</w:t>
      </w:r>
      <w:proofErr w:type="spellEnd"/>
      <w:r w:rsidRPr="00D04241">
        <w:rPr>
          <w:rFonts w:ascii="Times New Roman" w:hAnsi="Times New Roman"/>
          <w:sz w:val="24"/>
          <w:szCs w:val="24"/>
        </w:rPr>
        <w:t xml:space="preserve">, and </w:t>
      </w:r>
      <w:proofErr w:type="spellStart"/>
      <w:r w:rsidRPr="00D04241">
        <w:rPr>
          <w:rFonts w:ascii="Times New Roman" w:hAnsi="Times New Roman"/>
          <w:sz w:val="24"/>
          <w:szCs w:val="24"/>
        </w:rPr>
        <w:t>N.E.Nagel</w:t>
      </w:r>
      <w:proofErr w:type="spellEnd"/>
      <w:r w:rsidRPr="00D04241">
        <w:rPr>
          <w:rFonts w:ascii="Times New Roman" w:hAnsi="Times New Roman"/>
          <w:sz w:val="24"/>
          <w:szCs w:val="24"/>
        </w:rPr>
        <w:t>. 2018. Global warming of salmon and trout rivers in the Northwestern U.S.: road to ruin or path through purgatory? Transactions of the American Fisheries Society 147:566-587.</w:t>
      </w:r>
    </w:p>
    <w:p w14:paraId="4A9BF8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ISAB (Independent Scientific Advisory Board). 2007. Climate change impacts on Columbia River Basin fish and wildlife, p.136. Northwest Power and Conservation Council, Columbia River Basin Indian Tribes, National Marine Fisheries Service, Portland, Oregon.</w:t>
      </w:r>
    </w:p>
    <w:p w14:paraId="5CABFFB7" w14:textId="052AAC8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Khan, F., </w:t>
      </w:r>
      <w:r w:rsidR="00A354B7">
        <w:rPr>
          <w:rFonts w:ascii="Times New Roman" w:hAnsi="Times New Roman"/>
          <w:sz w:val="24"/>
          <w:szCs w:val="24"/>
        </w:rPr>
        <w:t xml:space="preserve">I.M. </w:t>
      </w:r>
      <w:r w:rsidRPr="00D04241">
        <w:rPr>
          <w:rFonts w:ascii="Times New Roman" w:hAnsi="Times New Roman"/>
          <w:sz w:val="24"/>
          <w:szCs w:val="24"/>
        </w:rPr>
        <w:t xml:space="preserve">Royer., </w:t>
      </w:r>
      <w:r w:rsidR="00A354B7">
        <w:rPr>
          <w:rFonts w:ascii="Times New Roman" w:hAnsi="Times New Roman"/>
          <w:sz w:val="24"/>
          <w:szCs w:val="24"/>
        </w:rPr>
        <w:t xml:space="preserve">G.E. </w:t>
      </w:r>
      <w:r w:rsidRPr="00D04241">
        <w:rPr>
          <w:rFonts w:ascii="Times New Roman" w:hAnsi="Times New Roman"/>
          <w:sz w:val="24"/>
          <w:szCs w:val="24"/>
        </w:rPr>
        <w:t xml:space="preserve">Johnson, and </w:t>
      </w:r>
      <w:r w:rsidR="00A354B7">
        <w:rPr>
          <w:rFonts w:ascii="Times New Roman" w:hAnsi="Times New Roman"/>
          <w:sz w:val="24"/>
          <w:szCs w:val="24"/>
        </w:rPr>
        <w:t xml:space="preserve">S.C. </w:t>
      </w:r>
      <w:proofErr w:type="spellStart"/>
      <w:r w:rsidRPr="00D04241">
        <w:rPr>
          <w:rFonts w:ascii="Times New Roman" w:hAnsi="Times New Roman"/>
          <w:sz w:val="24"/>
          <w:szCs w:val="24"/>
        </w:rPr>
        <w:t>Tackley</w:t>
      </w:r>
      <w:proofErr w:type="spellEnd"/>
      <w:r w:rsidR="00A354B7">
        <w:rPr>
          <w:rFonts w:ascii="Times New Roman" w:hAnsi="Times New Roman"/>
          <w:sz w:val="24"/>
          <w:szCs w:val="24"/>
        </w:rPr>
        <w:t xml:space="preserve">. </w:t>
      </w:r>
      <w:r w:rsidRPr="00D04241">
        <w:rPr>
          <w:rFonts w:ascii="Times New Roman" w:hAnsi="Times New Roman"/>
          <w:sz w:val="24"/>
          <w:szCs w:val="24"/>
        </w:rPr>
        <w:t xml:space="preserve">2013. Sluiceway operations for adult steelhead downstream passage at The Dalles Dam, Columbia River, USA. North American </w:t>
      </w:r>
      <w:r w:rsidR="00C4738B">
        <w:rPr>
          <w:rFonts w:ascii="Times New Roman" w:hAnsi="Times New Roman"/>
          <w:sz w:val="24"/>
          <w:szCs w:val="24"/>
        </w:rPr>
        <w:t>J</w:t>
      </w:r>
      <w:r w:rsidRPr="00D04241">
        <w:rPr>
          <w:rFonts w:ascii="Times New Roman" w:hAnsi="Times New Roman"/>
          <w:sz w:val="24"/>
          <w:szCs w:val="24"/>
        </w:rPr>
        <w:t xml:space="preserve">ournal of </w:t>
      </w:r>
      <w:r w:rsidR="00C4738B">
        <w:rPr>
          <w:rFonts w:ascii="Times New Roman" w:hAnsi="Times New Roman"/>
          <w:sz w:val="24"/>
          <w:szCs w:val="24"/>
        </w:rPr>
        <w:t>F</w:t>
      </w:r>
      <w:r w:rsidRPr="00D04241">
        <w:rPr>
          <w:rFonts w:ascii="Times New Roman" w:hAnsi="Times New Roman"/>
          <w:sz w:val="24"/>
          <w:szCs w:val="24"/>
        </w:rPr>
        <w:t xml:space="preserve">isheries </w:t>
      </w:r>
      <w:r w:rsidR="00C4738B">
        <w:rPr>
          <w:rFonts w:ascii="Times New Roman" w:hAnsi="Times New Roman"/>
          <w:sz w:val="24"/>
          <w:szCs w:val="24"/>
        </w:rPr>
        <w:t>M</w:t>
      </w:r>
      <w:r w:rsidRPr="00D04241">
        <w:rPr>
          <w:rFonts w:ascii="Times New Roman" w:hAnsi="Times New Roman"/>
          <w:sz w:val="24"/>
          <w:szCs w:val="24"/>
        </w:rPr>
        <w:t>anagement, 33(5), 1013-1023.</w:t>
      </w:r>
    </w:p>
    <w:p w14:paraId="4D7DE858" w14:textId="36ADEF46"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sidR="00A354B7">
        <w:rPr>
          <w:rFonts w:ascii="Times New Roman" w:hAnsi="Times New Roman"/>
          <w:sz w:val="24"/>
          <w:szCs w:val="24"/>
        </w:rPr>
        <w:t xml:space="preserve">C.T. </w:t>
      </w:r>
      <w:r w:rsidRPr="00D04241">
        <w:rPr>
          <w:rFonts w:ascii="Times New Roman" w:hAnsi="Times New Roman"/>
          <w:sz w:val="24"/>
          <w:szCs w:val="24"/>
        </w:rPr>
        <w:t>Boggs,</w:t>
      </w:r>
      <w:r w:rsidR="00A354B7">
        <w:rPr>
          <w:rFonts w:ascii="Times New Roman" w:hAnsi="Times New Roman"/>
          <w:sz w:val="24"/>
          <w:szCs w:val="24"/>
        </w:rPr>
        <w:t xml:space="preserve"> C.A. </w:t>
      </w:r>
      <w:r w:rsidRPr="00D04241">
        <w:rPr>
          <w:rFonts w:ascii="Times New Roman" w:hAnsi="Times New Roman"/>
          <w:sz w:val="24"/>
          <w:szCs w:val="24"/>
        </w:rPr>
        <w:t xml:space="preserve">Peery, and </w:t>
      </w:r>
      <w:r w:rsidR="00A354B7">
        <w:rPr>
          <w:rFonts w:ascii="Times New Roman" w:hAnsi="Times New Roman"/>
          <w:sz w:val="24"/>
          <w:szCs w:val="24"/>
        </w:rPr>
        <w:t xml:space="preserve">C.C. </w:t>
      </w:r>
      <w:r w:rsidRPr="00D04241">
        <w:rPr>
          <w:rFonts w:ascii="Times New Roman" w:hAnsi="Times New Roman"/>
          <w:sz w:val="24"/>
          <w:szCs w:val="24"/>
        </w:rPr>
        <w:t>Caudill</w:t>
      </w:r>
      <w:r w:rsidR="00A354B7">
        <w:rPr>
          <w:rFonts w:ascii="Times New Roman" w:hAnsi="Times New Roman"/>
          <w:sz w:val="24"/>
          <w:szCs w:val="24"/>
        </w:rPr>
        <w:t>. 2008</w:t>
      </w:r>
      <w:r w:rsidR="00FF25F7">
        <w:rPr>
          <w:rFonts w:ascii="Times New Roman" w:hAnsi="Times New Roman"/>
          <w:sz w:val="24"/>
          <w:szCs w:val="24"/>
        </w:rPr>
        <w:t>a</w:t>
      </w:r>
      <w:r w:rsidRPr="00D04241">
        <w:rPr>
          <w:rFonts w:ascii="Times New Roman" w:hAnsi="Times New Roman"/>
          <w:sz w:val="24"/>
          <w:szCs w:val="24"/>
        </w:rPr>
        <w:t>. Overwintering distribution, behavior, and survival of adult summer Steelhead: variability among Columbia River populations. North American Journal of Fisheries Management, 28(1), 81-96.</w:t>
      </w:r>
    </w:p>
    <w:p w14:paraId="72476224" w14:textId="18D61917"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M.L., </w:t>
      </w:r>
      <w:r>
        <w:rPr>
          <w:rFonts w:ascii="Times New Roman" w:hAnsi="Times New Roman"/>
          <w:sz w:val="24"/>
          <w:szCs w:val="24"/>
        </w:rPr>
        <w:t xml:space="preserve">T.S. </w:t>
      </w:r>
      <w:proofErr w:type="spellStart"/>
      <w:r w:rsidRPr="00D04241">
        <w:rPr>
          <w:rFonts w:ascii="Times New Roman" w:hAnsi="Times New Roman"/>
          <w:sz w:val="24"/>
          <w:szCs w:val="24"/>
        </w:rPr>
        <w:t>Clabough</w:t>
      </w:r>
      <w:proofErr w:type="spellEnd"/>
      <w:r w:rsidRPr="00D04241">
        <w:rPr>
          <w:rFonts w:ascii="Times New Roman" w:hAnsi="Times New Roman"/>
          <w:sz w:val="24"/>
          <w:szCs w:val="24"/>
        </w:rPr>
        <w:t>,</w:t>
      </w:r>
      <w:r>
        <w:rPr>
          <w:rFonts w:ascii="Times New Roman" w:hAnsi="Times New Roman"/>
          <w:sz w:val="24"/>
          <w:szCs w:val="24"/>
        </w:rPr>
        <w:t xml:space="preserve"> M.A. </w:t>
      </w:r>
      <w:r w:rsidRPr="00D04241">
        <w:rPr>
          <w:rFonts w:ascii="Times New Roman" w:hAnsi="Times New Roman"/>
          <w:sz w:val="24"/>
          <w:szCs w:val="24"/>
        </w:rPr>
        <w:t>Jepson,</w:t>
      </w:r>
      <w:r>
        <w:rPr>
          <w:rFonts w:ascii="Times New Roman" w:hAnsi="Times New Roman"/>
          <w:sz w:val="24"/>
          <w:szCs w:val="24"/>
        </w:rPr>
        <w:t xml:space="preserve"> E.L. </w:t>
      </w:r>
      <w:r w:rsidRPr="00D04241">
        <w:rPr>
          <w:rFonts w:ascii="Times New Roman" w:hAnsi="Times New Roman"/>
          <w:sz w:val="24"/>
          <w:szCs w:val="24"/>
        </w:rPr>
        <w:t xml:space="preserve">Johnson, </w:t>
      </w:r>
      <w:r>
        <w:rPr>
          <w:rFonts w:ascii="Times New Roman" w:hAnsi="Times New Roman"/>
          <w:sz w:val="24"/>
          <w:szCs w:val="24"/>
        </w:rPr>
        <w:t>C.A.</w:t>
      </w:r>
      <w:r w:rsidRPr="00D04241">
        <w:rPr>
          <w:rFonts w:ascii="Times New Roman" w:hAnsi="Times New Roman"/>
          <w:sz w:val="24"/>
          <w:szCs w:val="24"/>
        </w:rPr>
        <w:t xml:space="preserve"> Peery,</w:t>
      </w:r>
      <w:r>
        <w:rPr>
          <w:rFonts w:ascii="Times New Roman" w:hAnsi="Times New Roman"/>
          <w:sz w:val="24"/>
          <w:szCs w:val="24"/>
        </w:rPr>
        <w:t xml:space="preserve"> and C.C</w:t>
      </w:r>
      <w:r w:rsidRPr="00D04241">
        <w:rPr>
          <w:rFonts w:ascii="Times New Roman" w:hAnsi="Times New Roman"/>
          <w:sz w:val="24"/>
          <w:szCs w:val="24"/>
        </w:rPr>
        <w:t xml:space="preserve"> Caudill, C.C., 2018.</w:t>
      </w:r>
      <w:r>
        <w:rPr>
          <w:rFonts w:ascii="Times New Roman" w:hAnsi="Times New Roman"/>
          <w:sz w:val="24"/>
          <w:szCs w:val="24"/>
        </w:rPr>
        <w:t xml:space="preserve"> </w:t>
      </w:r>
      <w:r w:rsidRPr="00D04241">
        <w:rPr>
          <w:rFonts w:ascii="Times New Roman" w:hAnsi="Times New Roman"/>
          <w:sz w:val="24"/>
          <w:szCs w:val="24"/>
        </w:rPr>
        <w:tab/>
        <w:t>Thermal exposure of adult Chinook salmon and steelhead: diverse behavioral strategies in a large and warming river system. PLOS ONE 13(9), e0204274.</w:t>
      </w:r>
    </w:p>
    <w:p w14:paraId="378CE7AE" w14:textId="77777777"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w:t>
      </w:r>
      <w:r>
        <w:rPr>
          <w:rFonts w:ascii="Times New Roman" w:hAnsi="Times New Roman"/>
          <w:sz w:val="24"/>
          <w:szCs w:val="24"/>
        </w:rPr>
        <w:t>T.C.</w:t>
      </w:r>
      <w:r w:rsidRPr="00D04241">
        <w:rPr>
          <w:rFonts w:ascii="Times New Roman" w:hAnsi="Times New Roman"/>
          <w:sz w:val="24"/>
          <w:szCs w:val="24"/>
        </w:rPr>
        <w:t xml:space="preserve">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w:t>
      </w:r>
      <w:r>
        <w:rPr>
          <w:rFonts w:ascii="Times New Roman" w:hAnsi="Times New Roman"/>
          <w:sz w:val="24"/>
          <w:szCs w:val="24"/>
        </w:rPr>
        <w:t>M.A.</w:t>
      </w:r>
      <w:r w:rsidRPr="00D04241">
        <w:rPr>
          <w:rFonts w:ascii="Times New Roman" w:hAnsi="Times New Roman"/>
          <w:sz w:val="24"/>
          <w:szCs w:val="24"/>
        </w:rPr>
        <w:t xml:space="preserve"> Jepson, and L.C. </w:t>
      </w:r>
      <w:proofErr w:type="spellStart"/>
      <w:r w:rsidRPr="00D04241">
        <w:rPr>
          <w:rFonts w:ascii="Times New Roman" w:hAnsi="Times New Roman"/>
          <w:sz w:val="24"/>
          <w:szCs w:val="24"/>
        </w:rPr>
        <w:t>Stuehrenberg</w:t>
      </w:r>
      <w:proofErr w:type="spellEnd"/>
      <w:r w:rsidRPr="00D04241">
        <w:rPr>
          <w:rFonts w:ascii="Times New Roman" w:hAnsi="Times New Roman"/>
          <w:sz w:val="24"/>
          <w:szCs w:val="24"/>
        </w:rPr>
        <w:t xml:space="preserve">. 2004.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dam, and reservoir passage rates of adult Chinook salmon and Steelhead in the Columbia and Snake rivers. Transactions of the American Fisheries Society, 133(6), 1413-1439.</w:t>
      </w:r>
    </w:p>
    <w:p w14:paraId="33A0C791" w14:textId="77777777"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and </w:t>
      </w:r>
      <w:r>
        <w:rPr>
          <w:rFonts w:ascii="Times New Roman" w:hAnsi="Times New Roman"/>
          <w:sz w:val="24"/>
          <w:szCs w:val="24"/>
        </w:rPr>
        <w:t xml:space="preserve">B. </w:t>
      </w:r>
      <w:r w:rsidRPr="00D04241">
        <w:rPr>
          <w:rFonts w:ascii="Times New Roman" w:hAnsi="Times New Roman"/>
          <w:sz w:val="24"/>
          <w:szCs w:val="24"/>
        </w:rPr>
        <w:t>High</w:t>
      </w:r>
      <w:r>
        <w:rPr>
          <w:rFonts w:ascii="Times New Roman" w:hAnsi="Times New Roman"/>
          <w:sz w:val="24"/>
          <w:szCs w:val="24"/>
        </w:rPr>
        <w:t>.</w:t>
      </w:r>
      <w:r w:rsidRPr="00D04241">
        <w:rPr>
          <w:rFonts w:ascii="Times New Roman" w:hAnsi="Times New Roman"/>
          <w:sz w:val="24"/>
          <w:szCs w:val="24"/>
        </w:rPr>
        <w:t xml:space="preserve"> 2009. Behavioral thermoregulation and associated mortality trade-offs in migrating adult Steelhead (</w:t>
      </w:r>
      <w:r w:rsidRPr="00921911">
        <w:rPr>
          <w:rFonts w:ascii="Times New Roman" w:hAnsi="Times New Roman"/>
          <w:i/>
          <w:sz w:val="24"/>
          <w:szCs w:val="24"/>
        </w:rPr>
        <w:t>Oncorhynchus mykiss</w:t>
      </w:r>
      <w:r w:rsidRPr="00D04241">
        <w:rPr>
          <w:rFonts w:ascii="Times New Roman" w:hAnsi="Times New Roman"/>
          <w:sz w:val="24"/>
          <w:szCs w:val="24"/>
        </w:rPr>
        <w:t>): variability among sympatric populations. Canadian Journal of Fisheries and Aquatic Sciences, 66(10), 1734-1747.</w:t>
      </w:r>
    </w:p>
    <w:p w14:paraId="3A14D8D9"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 xml:space="preserve">Keefer, M. L., </w:t>
      </w:r>
      <w:r w:rsidR="00A354B7">
        <w:rPr>
          <w:rFonts w:ascii="Times New Roman" w:hAnsi="Times New Roman"/>
          <w:sz w:val="24"/>
          <w:szCs w:val="24"/>
        </w:rPr>
        <w:t xml:space="preserve">R.H. </w:t>
      </w:r>
      <w:r w:rsidRPr="00D04241">
        <w:rPr>
          <w:rFonts w:ascii="Times New Roman" w:hAnsi="Times New Roman"/>
          <w:sz w:val="24"/>
          <w:szCs w:val="24"/>
        </w:rPr>
        <w:t>Wertheimer,</w:t>
      </w:r>
      <w:r w:rsidR="00A354B7">
        <w:rPr>
          <w:rFonts w:ascii="Times New Roman" w:hAnsi="Times New Roman"/>
          <w:sz w:val="24"/>
          <w:szCs w:val="24"/>
        </w:rPr>
        <w:t xml:space="preserve"> A.F. </w:t>
      </w:r>
      <w:r w:rsidRPr="00D04241">
        <w:rPr>
          <w:rFonts w:ascii="Times New Roman" w:hAnsi="Times New Roman"/>
          <w:sz w:val="24"/>
          <w:szCs w:val="24"/>
        </w:rPr>
        <w:t>Evans,</w:t>
      </w:r>
      <w:r w:rsidR="00A354B7">
        <w:rPr>
          <w:rFonts w:ascii="Times New Roman" w:hAnsi="Times New Roman"/>
          <w:sz w:val="24"/>
          <w:szCs w:val="24"/>
        </w:rPr>
        <w:t xml:space="preserve"> C.T. </w:t>
      </w:r>
      <w:r w:rsidRPr="00D04241">
        <w:rPr>
          <w:rFonts w:ascii="Times New Roman" w:hAnsi="Times New Roman"/>
          <w:sz w:val="24"/>
          <w:szCs w:val="24"/>
        </w:rPr>
        <w:t xml:space="preserve">Boggs, and </w:t>
      </w:r>
      <w:r w:rsidR="00A354B7">
        <w:rPr>
          <w:rFonts w:ascii="Times New Roman" w:hAnsi="Times New Roman"/>
          <w:sz w:val="24"/>
          <w:szCs w:val="24"/>
        </w:rPr>
        <w:t xml:space="preserve">C.A. </w:t>
      </w:r>
      <w:r w:rsidRPr="00D04241">
        <w:rPr>
          <w:rFonts w:ascii="Times New Roman" w:hAnsi="Times New Roman"/>
          <w:sz w:val="24"/>
          <w:szCs w:val="24"/>
        </w:rPr>
        <w:t>Peery</w:t>
      </w:r>
      <w:r w:rsidR="00A354B7">
        <w:rPr>
          <w:rFonts w:ascii="Times New Roman" w:hAnsi="Times New Roman"/>
          <w:sz w:val="24"/>
          <w:szCs w:val="24"/>
        </w:rPr>
        <w:t xml:space="preserve">. </w:t>
      </w:r>
      <w:r w:rsidRPr="00D04241">
        <w:rPr>
          <w:rFonts w:ascii="Times New Roman" w:hAnsi="Times New Roman"/>
          <w:sz w:val="24"/>
          <w:szCs w:val="24"/>
        </w:rPr>
        <w:t>2008b. Iteroparity in Columbia River summer-run Steelhead (</w:t>
      </w:r>
      <w:r w:rsidRPr="00921911">
        <w:rPr>
          <w:rFonts w:ascii="Times New Roman" w:hAnsi="Times New Roman"/>
          <w:i/>
          <w:sz w:val="24"/>
          <w:szCs w:val="24"/>
        </w:rPr>
        <w:t>Oncorhynchus mykiss</w:t>
      </w:r>
      <w:r w:rsidRPr="00D04241">
        <w:rPr>
          <w:rFonts w:ascii="Times New Roman" w:hAnsi="Times New Roman"/>
          <w:sz w:val="24"/>
          <w:szCs w:val="24"/>
        </w:rPr>
        <w:t>): implications for conservation. Canadian Journal of Fisheries and Aquatic Sciences, 65(12), 2592-2605.</w:t>
      </w:r>
    </w:p>
    <w:p w14:paraId="4CCFC822"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R.D., C.A. Peery, A.M. Pinson, C.R. Anderson. 2009. Energy use, migration times, and</w:t>
      </w:r>
    </w:p>
    <w:p w14:paraId="5A3DAF3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spawning success of adult spring–summer Chinook salmon returning to spawning areas in the South Fork Salmon River in Central Idaho: 2002–2007. Technical Report 2009-4.</w:t>
      </w:r>
    </w:p>
    <w:p w14:paraId="0B78D723"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Cooperative Fish and Wildlife Research Unit, University of Idaho, Moscow. </w:t>
      </w:r>
    </w:p>
    <w:p w14:paraId="35E205A0"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R.D., and C.G. Snow. 2018. Population-specific migration patterns of wild adult summer-run Chinook salmon passing Wells Dam, Washington. North American Journal of Fisheries Management 38:377-392.</w:t>
      </w:r>
    </w:p>
    <w:p w14:paraId="074221B8" w14:textId="70C39FDD" w:rsidR="0022139A" w:rsidRDefault="0022139A" w:rsidP="001E2909">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McCullough</w:t>
      </w:r>
      <w:r w:rsidR="00B9474F">
        <w:rPr>
          <w:rFonts w:ascii="Times New Roman" w:hAnsi="Times New Roman"/>
          <w:sz w:val="24"/>
          <w:szCs w:val="24"/>
        </w:rPr>
        <w:t>, D.A. 1999. A review and synthe</w:t>
      </w:r>
      <w:r w:rsidR="000378F3">
        <w:rPr>
          <w:rFonts w:ascii="Times New Roman" w:hAnsi="Times New Roman"/>
          <w:sz w:val="24"/>
          <w:szCs w:val="24"/>
        </w:rPr>
        <w:t>sis of effects of alterations to the water temperature regime on freshwater life stage of salmonids, with special reference to Chinook Salmon</w:t>
      </w:r>
      <w:r w:rsidR="00C12FAC">
        <w:rPr>
          <w:rFonts w:ascii="Times New Roman" w:hAnsi="Times New Roman"/>
          <w:sz w:val="24"/>
          <w:szCs w:val="24"/>
        </w:rPr>
        <w:t xml:space="preserve">, </w:t>
      </w:r>
      <w:r w:rsidR="00BB58C7">
        <w:rPr>
          <w:rFonts w:ascii="Times New Roman" w:hAnsi="Times New Roman"/>
          <w:sz w:val="24"/>
          <w:szCs w:val="24"/>
        </w:rPr>
        <w:t xml:space="preserve">EPA 910-R-99-010. </w:t>
      </w:r>
      <w:r w:rsidR="000378F3">
        <w:rPr>
          <w:rFonts w:ascii="Times New Roman" w:hAnsi="Times New Roman"/>
          <w:sz w:val="24"/>
          <w:szCs w:val="24"/>
        </w:rPr>
        <w:t xml:space="preserve"> </w:t>
      </w:r>
      <w:r w:rsidR="00C12FAC">
        <w:rPr>
          <w:rFonts w:ascii="Times New Roman" w:hAnsi="Times New Roman"/>
          <w:sz w:val="24"/>
          <w:szCs w:val="24"/>
        </w:rPr>
        <w:t>United States Environmental Protection Agency</w:t>
      </w:r>
      <w:r w:rsidR="00BD218B">
        <w:rPr>
          <w:rFonts w:ascii="Times New Roman" w:hAnsi="Times New Roman"/>
          <w:sz w:val="24"/>
          <w:szCs w:val="24"/>
        </w:rPr>
        <w:t xml:space="preserve">, Seattle, Washington. </w:t>
      </w:r>
    </w:p>
    <w:p w14:paraId="3AFE8F89" w14:textId="378B183F" w:rsidR="0019145E" w:rsidRDefault="0019145E" w:rsidP="001E2909">
      <w:pPr>
        <w:tabs>
          <w:tab w:val="center" w:pos="4680"/>
          <w:tab w:val="right" w:pos="9360"/>
        </w:tabs>
        <w:spacing w:after="0" w:line="480" w:lineRule="auto"/>
        <w:ind w:left="720" w:hanging="720"/>
        <w:contextualSpacing/>
        <w:rPr>
          <w:rFonts w:ascii="Times New Roman" w:hAnsi="Times New Roman"/>
          <w:sz w:val="24"/>
          <w:szCs w:val="24"/>
        </w:rPr>
      </w:pPr>
      <w:r w:rsidRPr="0019145E">
        <w:rPr>
          <w:rFonts w:ascii="Times New Roman" w:hAnsi="Times New Roman"/>
          <w:sz w:val="24"/>
          <w:szCs w:val="24"/>
        </w:rPr>
        <w:t>NMFS (National Marine Fisheries Service). 2003. Biological Opinion and Magnuson-Steve Fishery Conservation Management Act on Issuance of Permit 1395 jointly to WDFW, Chelan PUD, and Douglas PUD, Issuance</w:t>
      </w:r>
      <w:r>
        <w:rPr>
          <w:rFonts w:ascii="Times New Roman" w:hAnsi="Times New Roman"/>
          <w:sz w:val="24"/>
          <w:szCs w:val="24"/>
        </w:rPr>
        <w:t xml:space="preserve"> </w:t>
      </w:r>
      <w:r w:rsidRPr="0019145E">
        <w:rPr>
          <w:rFonts w:ascii="Times New Roman" w:hAnsi="Times New Roman"/>
          <w:sz w:val="24"/>
          <w:szCs w:val="24"/>
        </w:rPr>
        <w:t>of Permit 1396 to the USFWS, and Issuance of Permit 1412 to the Confederated Tribes of the Colville Reservation. National Marine Fisheries Service. Seattle, Washington. 87 p</w:t>
      </w:r>
      <w:r>
        <w:rPr>
          <w:rFonts w:ascii="Times New Roman" w:hAnsi="Times New Roman"/>
          <w:sz w:val="24"/>
          <w:szCs w:val="24"/>
        </w:rPr>
        <w:t>.</w:t>
      </w:r>
    </w:p>
    <w:p w14:paraId="52D54E64" w14:textId="77777777" w:rsidR="001E2909" w:rsidRPr="001E2909" w:rsidRDefault="001E2909" w:rsidP="001E2909">
      <w:pPr>
        <w:tabs>
          <w:tab w:val="center" w:pos="4680"/>
          <w:tab w:val="right" w:pos="9360"/>
        </w:tabs>
        <w:spacing w:after="0" w:line="480" w:lineRule="auto"/>
        <w:ind w:left="720" w:hanging="720"/>
        <w:contextualSpacing/>
        <w:rPr>
          <w:rFonts w:ascii="Times New Roman" w:hAnsi="Times New Roman"/>
          <w:sz w:val="24"/>
          <w:szCs w:val="24"/>
        </w:rPr>
      </w:pPr>
      <w:r w:rsidRPr="001E2909">
        <w:rPr>
          <w:rFonts w:ascii="Times New Roman" w:hAnsi="Times New Roman"/>
          <w:sz w:val="24"/>
          <w:szCs w:val="24"/>
        </w:rPr>
        <w:t>Orme, R., and R. Kinzer. 2018. Integrated in-stream PIT tag detection system operations and maintenance; PIT tag based adult escapement estimates for spawn years 2016 and 2017. Nez Perce Tribe Department of Fisheries Resources Management, McCall, Idaho.</w:t>
      </w:r>
    </w:p>
    <w:p w14:paraId="5C2D211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(Pacific States Marine Fisheries Commission). 2015. PTAGIS (Columbia River Basin PIT Tag Information System) [online database]. PSMFC, Portland, Oregon. Available: www.ptagis.org. (February 2019).</w:t>
      </w:r>
    </w:p>
    <w:p w14:paraId="4A5AD26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Quinn, T. P., and D. J. Adams. 1996. Environmental changes affecting the migratory timing of American shad and sockeye salmon. Ecology 77:1151–1162.</w:t>
      </w:r>
    </w:p>
    <w:p w14:paraId="1947C1D2"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 Core Team. 2015. R: A Language and Environment for Statistical Computing. R Foundation for Statistical Computing. Vienna, Austria. Available from </w:t>
      </w:r>
      <w:hyperlink r:id="rId23" w:history="1">
        <w:r w:rsidRPr="00D04241">
          <w:t>http://www.R-project.org</w:t>
        </w:r>
      </w:hyperlink>
      <w:r w:rsidRPr="00D04241">
        <w:rPr>
          <w:rFonts w:ascii="Times New Roman" w:hAnsi="Times New Roman"/>
          <w:sz w:val="24"/>
          <w:szCs w:val="24"/>
        </w:rPr>
        <w:t xml:space="preserve"> (accessed September 2019).</w:t>
      </w:r>
    </w:p>
    <w:p w14:paraId="70E3526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Richins, S.M. and J.R. Skalski. 2018. Steelhead overshoot and fallback rates in the Columbia-Snake River basin and the influence of hatchery and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xml:space="preserve"> operations. North American Journal of Fish Management 38:1122-1137</w:t>
      </w:r>
    </w:p>
    <w:p w14:paraId="5BDE283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Richter, A., and </w:t>
      </w:r>
      <w:r w:rsidR="00A354B7">
        <w:rPr>
          <w:rFonts w:ascii="Times New Roman" w:hAnsi="Times New Roman"/>
          <w:sz w:val="24"/>
          <w:szCs w:val="24"/>
        </w:rPr>
        <w:t xml:space="preserve">S.A. </w:t>
      </w:r>
      <w:proofErr w:type="spellStart"/>
      <w:r w:rsidRPr="00D04241">
        <w:rPr>
          <w:rFonts w:ascii="Times New Roman" w:hAnsi="Times New Roman"/>
          <w:sz w:val="24"/>
          <w:szCs w:val="24"/>
        </w:rPr>
        <w:t>Kolmes</w:t>
      </w:r>
      <w:proofErr w:type="spellEnd"/>
      <w:r w:rsidR="00A354B7">
        <w:rPr>
          <w:rFonts w:ascii="Times New Roman" w:hAnsi="Times New Roman"/>
          <w:sz w:val="24"/>
          <w:szCs w:val="24"/>
        </w:rPr>
        <w:t xml:space="preserve">. </w:t>
      </w:r>
      <w:r w:rsidRPr="00D04241">
        <w:rPr>
          <w:rFonts w:ascii="Times New Roman" w:hAnsi="Times New Roman"/>
          <w:sz w:val="24"/>
          <w:szCs w:val="24"/>
        </w:rPr>
        <w:t xml:space="preserve">2005. Maximum temperature limits for Chinook, </w:t>
      </w:r>
      <w:proofErr w:type="spellStart"/>
      <w:r w:rsidRPr="00D04241">
        <w:rPr>
          <w:rFonts w:ascii="Times New Roman" w:hAnsi="Times New Roman"/>
          <w:sz w:val="24"/>
          <w:szCs w:val="24"/>
        </w:rPr>
        <w:t>coho</w:t>
      </w:r>
      <w:proofErr w:type="spellEnd"/>
      <w:r w:rsidRPr="00D04241">
        <w:rPr>
          <w:rFonts w:ascii="Times New Roman" w:hAnsi="Times New Roman"/>
          <w:sz w:val="24"/>
          <w:szCs w:val="24"/>
        </w:rPr>
        <w:t>, and chum salmon, and Steelhead trout in the Pacific Northwest. Reviews in Fisheries Science, 13(1), 23-49.</w:t>
      </w:r>
    </w:p>
    <w:p w14:paraId="74B8BEBB"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Wade, A., T. J. Beechie, E. Fleishman, H. Wu, N .J. Mantua, J. S. Kimball, D. M. </w:t>
      </w:r>
      <w:proofErr w:type="spellStart"/>
      <w:r w:rsidRPr="00D04241">
        <w:rPr>
          <w:rFonts w:ascii="Times New Roman" w:hAnsi="Times New Roman"/>
          <w:sz w:val="24"/>
          <w:szCs w:val="24"/>
        </w:rPr>
        <w:t>Stoms</w:t>
      </w:r>
      <w:proofErr w:type="spellEnd"/>
      <w:r w:rsidRPr="00D04241">
        <w:rPr>
          <w:rFonts w:ascii="Times New Roman" w:hAnsi="Times New Roman"/>
          <w:sz w:val="24"/>
          <w:szCs w:val="24"/>
        </w:rPr>
        <w:t>, and J. A. Stanford. 2013. Steelhead vulnerability to climate change in the Pacific Northwest. Journal of Applied Ecology 50(5): 1093–1104. DOI: 10.1111/1365-2664.12137.</w:t>
      </w:r>
    </w:p>
    <w:p w14:paraId="6E7A11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Waterhouse, L., J. White, K. See, A.R. Murdoch, and B.X. Semmens. 2019. A Bayesian nested patch occupancy model for estimating the population size form tag data: an application to natal stream steelhead abundance. Ecological Applications XXXX</w:t>
      </w:r>
    </w:p>
    <w:p w14:paraId="5BFC835A"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w:t>
      </w:r>
      <w:r w:rsidR="00A354B7">
        <w:rPr>
          <w:rFonts w:ascii="Times New Roman" w:hAnsi="Times New Roman"/>
          <w:sz w:val="24"/>
          <w:szCs w:val="24"/>
        </w:rPr>
        <w:t xml:space="preserve"> </w:t>
      </w:r>
      <w:r w:rsidRPr="00D04241">
        <w:rPr>
          <w:rFonts w:ascii="Times New Roman" w:hAnsi="Times New Roman"/>
          <w:sz w:val="24"/>
          <w:szCs w:val="24"/>
        </w:rPr>
        <w:t>R.H. 2007. Evaluation of a surface flow bypass system for steelhead kelt passage at Bonneville Dam, Washington. North American Journal of Fisheries Management 27:21–29.</w:t>
      </w:r>
    </w:p>
    <w:p w14:paraId="01480969" w14:textId="77777777"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Wertheimer, R. H., and A. F. Evans. 2005. Downstream passage of steelhead kelts through hydroelectric dams on the lower Snake and Columbia rivers. Transactions of the American Fisheries Society 134:853–865.</w:t>
      </w:r>
    </w:p>
    <w:p w14:paraId="439DC255" w14:textId="77777777" w:rsidR="00A354B7" w:rsidRDefault="00A354B7">
      <w:pPr>
        <w:spacing w:after="160" w:line="259" w:lineRule="auto"/>
        <w:rPr>
          <w:rFonts w:ascii="Times New Roman" w:hAnsi="Times New Roman"/>
          <w:sz w:val="24"/>
          <w:szCs w:val="24"/>
        </w:rPr>
      </w:pPr>
      <w:r>
        <w:rPr>
          <w:rFonts w:ascii="Times New Roman" w:hAnsi="Times New Roman"/>
          <w:sz w:val="24"/>
          <w:szCs w:val="24"/>
        </w:rPr>
        <w:br w:type="page"/>
      </w:r>
    </w:p>
    <w:p w14:paraId="163511C5" w14:textId="77777777" w:rsidR="00A354B7" w:rsidRPr="00D04241" w:rsidRDefault="00A354B7" w:rsidP="00847BD2">
      <w:pPr>
        <w:tabs>
          <w:tab w:val="center" w:pos="4680"/>
          <w:tab w:val="right" w:pos="9360"/>
        </w:tabs>
        <w:spacing w:after="0" w:line="480" w:lineRule="auto"/>
        <w:ind w:left="720" w:hanging="720"/>
        <w:contextualSpacing/>
        <w:rPr>
          <w:rFonts w:ascii="Times New Roman" w:hAnsi="Times New Roman"/>
          <w:sz w:val="24"/>
          <w:szCs w:val="24"/>
        </w:rPr>
      </w:pPr>
    </w:p>
    <w:p w14:paraId="0CF77E2C" w14:textId="08EB7A6E" w:rsidR="0044730E" w:rsidRPr="009F250A" w:rsidRDefault="0044730E" w:rsidP="00373BFC">
      <w:pPr>
        <w:spacing w:after="0" w:line="480" w:lineRule="auto"/>
        <w:rPr>
          <w:rFonts w:ascii="Times New Roman" w:hAnsi="Times New Roman"/>
          <w:sz w:val="24"/>
          <w:szCs w:val="24"/>
        </w:rPr>
      </w:pPr>
    </w:p>
    <w:sectPr w:rsidR="0044730E" w:rsidRPr="009F250A" w:rsidSect="00373BFC">
      <w:footerReference w:type="default" r:id="rId2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Rawding, Daniel J (DFW)" w:date="2020-04-30T15:36:00Z" w:initials="RDJ(">
    <w:p w14:paraId="3B00AC1F" w14:textId="6C517882" w:rsidR="006C0094" w:rsidRDefault="006C0094">
      <w:pPr>
        <w:pStyle w:val="CommentText"/>
      </w:pPr>
      <w:r>
        <w:rPr>
          <w:rStyle w:val="CommentReference"/>
        </w:rPr>
        <w:annotationRef/>
      </w:r>
      <w:r>
        <w:t>General  comments:</w:t>
      </w:r>
    </w:p>
    <w:p w14:paraId="4DEB0AA1" w14:textId="38FE5351" w:rsidR="006C0094" w:rsidRDefault="006C0094" w:rsidP="0045352E">
      <w:pPr>
        <w:pStyle w:val="CommentText"/>
        <w:numPr>
          <w:ilvl w:val="0"/>
          <w:numId w:val="1"/>
        </w:numPr>
      </w:pPr>
      <w:r>
        <w:t xml:space="preserve"> Use 1 or 2 spaces after sentence period but be consistent.</w:t>
      </w:r>
    </w:p>
    <w:p w14:paraId="206905FA" w14:textId="77777777" w:rsidR="006C0094" w:rsidRDefault="006C0094" w:rsidP="0045352E">
      <w:pPr>
        <w:pStyle w:val="CommentText"/>
        <w:numPr>
          <w:ilvl w:val="0"/>
          <w:numId w:val="1"/>
        </w:numPr>
      </w:pPr>
      <w:r>
        <w:t xml:space="preserve"> Use consistent significant digits; I think two is fine.</w:t>
      </w:r>
    </w:p>
    <w:p w14:paraId="68D32ED2" w14:textId="291541D9" w:rsidR="006C0094" w:rsidRDefault="006C0094" w:rsidP="0045352E">
      <w:pPr>
        <w:pStyle w:val="CommentText"/>
        <w:numPr>
          <w:ilvl w:val="0"/>
          <w:numId w:val="1"/>
        </w:numPr>
      </w:pPr>
      <w:r>
        <w:t xml:space="preserve"> Text for tables and figures is sparse. I believe that the text should accurately describe all information in figure &amp; text. (</w:t>
      </w:r>
      <w:proofErr w:type="spellStart"/>
      <w:r>
        <w:t>Stand alone</w:t>
      </w:r>
      <w:proofErr w:type="spellEnd"/>
      <w:r>
        <w:t>)</w:t>
      </w:r>
    </w:p>
    <w:p w14:paraId="2E63DE04" w14:textId="77777777" w:rsidR="006C0094" w:rsidRDefault="006C0094" w:rsidP="0045352E">
      <w:pPr>
        <w:pStyle w:val="CommentText"/>
        <w:numPr>
          <w:ilvl w:val="0"/>
          <w:numId w:val="1"/>
        </w:numPr>
      </w:pPr>
      <w:r>
        <w:t xml:space="preserve"> Agee with Alf that at times the writing is more like a  narrative than a recipe.  I prefer the recipe. This includes some bleeding between methods that may be more appropriate in intro, methods that may be more appropriate in results, etc.</w:t>
      </w:r>
    </w:p>
    <w:p w14:paraId="06AC1883" w14:textId="77777777" w:rsidR="006C0094" w:rsidRDefault="006C0094" w:rsidP="0045352E">
      <w:pPr>
        <w:pStyle w:val="CommentText"/>
        <w:numPr>
          <w:ilvl w:val="0"/>
          <w:numId w:val="1"/>
        </w:numPr>
      </w:pPr>
      <w:r>
        <w:t xml:space="preserve"> </w:t>
      </w:r>
      <w:r w:rsidRPr="005314BD">
        <w:rPr>
          <w:b/>
        </w:rPr>
        <w:t>Intro</w:t>
      </w:r>
      <w:r>
        <w:t xml:space="preserve"> first &amp; last paragraph good middle paragraphs are weak.</w:t>
      </w:r>
    </w:p>
    <w:p w14:paraId="6676B848" w14:textId="77777777" w:rsidR="006C0094" w:rsidRDefault="006C0094" w:rsidP="00A578FD">
      <w:pPr>
        <w:pStyle w:val="CommentText"/>
        <w:numPr>
          <w:ilvl w:val="0"/>
          <w:numId w:val="1"/>
        </w:numPr>
      </w:pPr>
      <w:r>
        <w:t xml:space="preserve"> </w:t>
      </w:r>
      <w:r w:rsidRPr="005314BD">
        <w:rPr>
          <w:b/>
        </w:rPr>
        <w:t>Methods</w:t>
      </w:r>
      <w:r>
        <w:t xml:space="preserve"> – very unclear, needs major work. Touchet is used in Fig 5 &amp; 6 but not in tables or other figures. Recommend removal</w:t>
      </w:r>
      <w:r w:rsidR="0056762D">
        <w:t xml:space="preserve"> of Touchet.</w:t>
      </w:r>
    </w:p>
    <w:p w14:paraId="1475CC21" w14:textId="0D546C2E" w:rsidR="0056762D" w:rsidRDefault="0056762D" w:rsidP="0056762D">
      <w:pPr>
        <w:pStyle w:val="CommentText"/>
        <w:numPr>
          <w:ilvl w:val="0"/>
          <w:numId w:val="1"/>
        </w:numPr>
      </w:pPr>
      <w:r w:rsidRPr="0056762D">
        <w:rPr>
          <w:b/>
        </w:rPr>
        <w:t>Results</w:t>
      </w:r>
      <w:r>
        <w:t xml:space="preserve"> – need to fix methods first. Recommended changing figures 2 &amp; 5. </w:t>
      </w:r>
    </w:p>
  </w:comment>
  <w:comment w:id="1" w:author="Haukenes, Alf H (DFW)" w:date="2020-04-27T07:42:00Z" w:initials="HAH(">
    <w:p w14:paraId="4599B211" w14:textId="77777777" w:rsidR="006C0094" w:rsidRDefault="006C0094">
      <w:pPr>
        <w:pStyle w:val="CommentText"/>
      </w:pPr>
      <w:r>
        <w:rPr>
          <w:rStyle w:val="CommentReference"/>
        </w:rPr>
        <w:annotationRef/>
      </w:r>
      <w:r>
        <w:t>General comments:  I felt the climate change passages were a little heavy handed in the introduction sections.  Relevant yes, important yes, but the argument might have been expressed more succinctly.</w:t>
      </w:r>
    </w:p>
    <w:p w14:paraId="7B0AF8EE" w14:textId="77777777" w:rsidR="006C0094" w:rsidRDefault="006C0094">
      <w:pPr>
        <w:pStyle w:val="CommentText"/>
      </w:pPr>
    </w:p>
    <w:p w14:paraId="58F786C4" w14:textId="4EE76983" w:rsidR="006C0094" w:rsidRDefault="006C0094">
      <w:pPr>
        <w:pStyle w:val="CommentText"/>
      </w:pPr>
      <w:r>
        <w:t xml:space="preserve">I tend to write in a more compartmentalized fashion.  Introduction, Methods, Results, Discussion.  Throughout the </w:t>
      </w:r>
      <w:proofErr w:type="spellStart"/>
      <w:r>
        <w:t>ms</w:t>
      </w:r>
      <w:proofErr w:type="spellEnd"/>
      <w:r>
        <w:t xml:space="preserve"> I felt that they were more blended than I would approach things but this may be a function of the target journal.</w:t>
      </w:r>
    </w:p>
    <w:p w14:paraId="1EC799EA" w14:textId="22BB12C0" w:rsidR="006C0094" w:rsidRDefault="006C0094">
      <w:pPr>
        <w:pStyle w:val="CommentText"/>
      </w:pPr>
    </w:p>
    <w:p w14:paraId="7DCB161B" w14:textId="2031D016" w:rsidR="006C0094" w:rsidRDefault="006C0094">
      <w:pPr>
        <w:pStyle w:val="CommentText"/>
      </w:pPr>
      <w:r>
        <w:t>Felt that the process of machining numbers could be stated more clearly in the methods.</w:t>
      </w:r>
    </w:p>
    <w:p w14:paraId="300B9DD9" w14:textId="77777777" w:rsidR="006C0094" w:rsidRDefault="006C0094">
      <w:pPr>
        <w:pStyle w:val="CommentText"/>
      </w:pPr>
    </w:p>
    <w:p w14:paraId="173685EA" w14:textId="77777777" w:rsidR="006C0094" w:rsidRDefault="006C0094">
      <w:pPr>
        <w:pStyle w:val="CommentText"/>
      </w:pPr>
      <w:r>
        <w:t xml:space="preserve">Thought that some of the figure captions could have been expanded a bit.  </w:t>
      </w:r>
    </w:p>
    <w:p w14:paraId="043792D7" w14:textId="77777777" w:rsidR="006C0094" w:rsidRDefault="006C0094">
      <w:pPr>
        <w:pStyle w:val="CommentText"/>
      </w:pPr>
    </w:p>
    <w:p w14:paraId="24ADDF51" w14:textId="0651D220" w:rsidR="006C0094" w:rsidRDefault="006C0094">
      <w:pPr>
        <w:pStyle w:val="CommentText"/>
      </w:pPr>
      <w:r>
        <w:t>In general it feeds nicely into the discussion and management implications.</w:t>
      </w:r>
    </w:p>
  </w:comment>
  <w:comment w:id="4" w:author="Rawding, Daniel J (DFW)" w:date="2020-05-08T12:06:00Z" w:initials="RDJ(">
    <w:p w14:paraId="0ACD236F" w14:textId="4F4A37D7" w:rsidR="0056762D" w:rsidRDefault="0056762D">
      <w:pPr>
        <w:pStyle w:val="CommentText"/>
      </w:pPr>
      <w:r>
        <w:rPr>
          <w:rStyle w:val="CommentReference"/>
        </w:rPr>
        <w:annotationRef/>
      </w:r>
      <w:r>
        <w:t>Need to estimate survival and detection for unbiased overshoot estimate</w:t>
      </w:r>
    </w:p>
  </w:comment>
  <w:comment w:id="5" w:author="Rawding, Daniel J (DFW)" w:date="2020-05-08T08:52:00Z" w:initials="RDJ(">
    <w:p w14:paraId="7AED1BC9" w14:textId="5EE4AF25" w:rsidR="006C0094" w:rsidRDefault="006C0094">
      <w:pPr>
        <w:pStyle w:val="CommentText"/>
      </w:pPr>
      <w:r>
        <w:rPr>
          <w:rStyle w:val="CommentReference"/>
        </w:rPr>
        <w:annotationRef/>
      </w:r>
      <w:r>
        <w:t>See method comments and my new Figure 2.</w:t>
      </w:r>
    </w:p>
  </w:comment>
  <w:comment w:id="6" w:author="Rawding, Daniel J (DFW)" w:date="2020-05-08T08:56:00Z" w:initials="RDJ(">
    <w:p w14:paraId="1D3B4405" w14:textId="6785071A" w:rsidR="006C0094" w:rsidRDefault="006C0094">
      <w:pPr>
        <w:pStyle w:val="CommentText"/>
      </w:pPr>
      <w:r>
        <w:rPr>
          <w:rStyle w:val="CommentReference"/>
        </w:rPr>
        <w:annotationRef/>
      </w:r>
      <w:r>
        <w:t>Not understanding</w:t>
      </w:r>
    </w:p>
  </w:comment>
  <w:comment w:id="7" w:author="Rawding, Daniel J (DFW)" w:date="2020-05-08T08:55:00Z" w:initials="RDJ(">
    <w:p w14:paraId="147281AC" w14:textId="2733B3A5" w:rsidR="006C0094" w:rsidRDefault="006C0094">
      <w:pPr>
        <w:pStyle w:val="CommentText"/>
      </w:pPr>
      <w:r>
        <w:rPr>
          <w:rStyle w:val="CommentReference"/>
        </w:rPr>
        <w:annotationRef/>
      </w:r>
      <w:r>
        <w:t>I can’t understand how this was calculated and it</w:t>
      </w:r>
      <w:r w:rsidR="0056762D">
        <w:t>s</w:t>
      </w:r>
      <w:r>
        <w:t xml:space="preserve"> usefulness.</w:t>
      </w:r>
    </w:p>
  </w:comment>
  <w:comment w:id="8" w:author="Rawding, Daniel J (DFW)" w:date="2020-05-08T09:16:00Z" w:initials="RDJ(">
    <w:p w14:paraId="765A209B" w14:textId="2D85E3C7" w:rsidR="006C0094" w:rsidRDefault="006C0094">
      <w:pPr>
        <w:pStyle w:val="CommentText"/>
      </w:pPr>
      <w:r>
        <w:rPr>
          <w:rStyle w:val="CommentReference"/>
        </w:rPr>
        <w:annotationRef/>
      </w:r>
      <w:r>
        <w:t>This was not  set up well.</w:t>
      </w:r>
    </w:p>
  </w:comment>
  <w:comment w:id="9" w:author="Haukenes, Alf H (DFW)" w:date="2020-04-27T07:18:00Z" w:initials="HAH(">
    <w:p w14:paraId="31C658EA" w14:textId="73656F92" w:rsidR="006C0094" w:rsidRDefault="006C0094">
      <w:pPr>
        <w:pStyle w:val="CommentText"/>
      </w:pPr>
      <w:r>
        <w:rPr>
          <w:rStyle w:val="CommentReference"/>
        </w:rPr>
        <w:annotationRef/>
      </w:r>
      <w:r>
        <w:t>Results or Discussion??</w:t>
      </w:r>
    </w:p>
  </w:comment>
  <w:comment w:id="10" w:author="Haukenes, Alf H (DFW)" w:date="2020-04-27T07:18:00Z" w:initials="HAH(">
    <w:p w14:paraId="19126A97" w14:textId="515BF7DC" w:rsidR="006C0094" w:rsidRDefault="006C0094">
      <w:pPr>
        <w:pStyle w:val="CommentText"/>
      </w:pPr>
      <w:r>
        <w:rPr>
          <w:rStyle w:val="CommentReference"/>
        </w:rPr>
        <w:annotationRef/>
      </w:r>
      <w:r>
        <w:t>Results or Discussion??</w:t>
      </w:r>
    </w:p>
  </w:comment>
  <w:comment w:id="12" w:author="Rawding, Daniel J (DFW)" w:date="2020-05-08T09:05:00Z" w:initials="RDJ(">
    <w:p w14:paraId="27D3DD93" w14:textId="1D36E297" w:rsidR="006C0094" w:rsidRDefault="006C0094">
      <w:pPr>
        <w:pStyle w:val="CommentText"/>
      </w:pPr>
      <w:r>
        <w:rPr>
          <w:rStyle w:val="CommentReference"/>
        </w:rPr>
        <w:annotationRef/>
      </w:r>
      <w:r>
        <w:t>See methods and concern about appropriate use of this data. Suggest using my updated figure.  Also I would report this figure in the results.</w:t>
      </w:r>
    </w:p>
  </w:comment>
  <w:comment w:id="13" w:author="Rawding, Daniel J (DFW)" w:date="2020-05-08T09:09:00Z" w:initials="RDJ(">
    <w:p w14:paraId="6E73704E" w14:textId="41A4E2C9" w:rsidR="006C0094" w:rsidRDefault="006C0094">
      <w:pPr>
        <w:pStyle w:val="CommentText"/>
      </w:pPr>
      <w:r>
        <w:rPr>
          <w:rStyle w:val="CommentReference"/>
        </w:rPr>
        <w:annotationRef/>
      </w:r>
      <w:r>
        <w:t>You do not have much data to support the timing of fallbacks to support this recommendation. Need to better summarize this and add/better discuss Fuchs et al. 2000</w:t>
      </w:r>
    </w:p>
  </w:comment>
  <w:comment w:id="14" w:author="Rawding, Daniel J (DFW)" w:date="2020-05-08T09:11:00Z" w:initials="RDJ(">
    <w:p w14:paraId="2B81593B" w14:textId="2C13C97A" w:rsidR="006C0094" w:rsidRDefault="006C0094">
      <w:pPr>
        <w:pStyle w:val="CommentText"/>
      </w:pPr>
      <w:r>
        <w:rPr>
          <w:rStyle w:val="CommentReference"/>
        </w:rPr>
        <w:annotationRef/>
      </w:r>
      <w:r>
        <w:t>Be more specific</w:t>
      </w:r>
    </w:p>
  </w:comment>
  <w:comment w:id="16" w:author="Rawding, Daniel J (DFW)" w:date="2020-05-08T11:32:00Z" w:initials="RDJ(">
    <w:p w14:paraId="6B6AC644" w14:textId="767A541C" w:rsidR="006C0094" w:rsidRDefault="006C0094">
      <w:pPr>
        <w:pStyle w:val="CommentText"/>
      </w:pPr>
      <w:r>
        <w:rPr>
          <w:rStyle w:val="CommentReference"/>
        </w:rPr>
        <w:annotationRef/>
      </w:r>
      <w:r>
        <w:t>Should indicate how means &amp; SD are calculated</w:t>
      </w:r>
    </w:p>
  </w:comment>
  <w:comment w:id="47" w:author="Rawding, Daniel J (DFW)" w:date="2020-05-08T11:39:00Z" w:initials="RDJ(">
    <w:p w14:paraId="38A00192" w14:textId="74A58708" w:rsidR="006C0094" w:rsidRDefault="006C0094">
      <w:pPr>
        <w:pStyle w:val="CommentText"/>
      </w:pPr>
      <w:r>
        <w:rPr>
          <w:rStyle w:val="CommentReference"/>
        </w:rPr>
        <w:annotationRef/>
      </w:r>
      <w:r>
        <w:t>Need to used Binomial or Beta distribution to constrain 95% CI from 0 to 1.</w:t>
      </w:r>
    </w:p>
  </w:comment>
  <w:comment w:id="97" w:author="Rawding, Daniel J (DFW)" w:date="2020-05-08T13:24:00Z" w:initials="RDJ(">
    <w:p w14:paraId="3B1439F0" w14:textId="0A8F567F" w:rsidR="00052530" w:rsidRDefault="00052530">
      <w:pPr>
        <w:pStyle w:val="CommentText"/>
      </w:pPr>
      <w:r>
        <w:rPr>
          <w:rStyle w:val="CommentReference"/>
        </w:rPr>
        <w:annotationRef/>
      </w:r>
      <w:r>
        <w:t xml:space="preserve">New map, detection missing at LMO and LGO. Instream arrays in Yakima, Walla Walla, Umatilla, John Day and possibly </w:t>
      </w:r>
      <w:proofErr w:type="spellStart"/>
      <w:r>
        <w:t>Wentachee</w:t>
      </w:r>
      <w:proofErr w:type="spellEnd"/>
      <w:r>
        <w:t>, Entiat, Methow, Okanogan. Add Okanogan and Touchet rivers, ESU boundaries and population boundaries, and instream PIT tag arrays.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475CC21" w15:done="0"/>
  <w15:commentEx w15:paraId="24ADDF51" w15:done="0"/>
  <w15:commentEx w15:paraId="0ACD236F" w15:done="0"/>
  <w15:commentEx w15:paraId="7AED1BC9" w15:done="0"/>
  <w15:commentEx w15:paraId="1D3B4405" w15:done="0"/>
  <w15:commentEx w15:paraId="147281AC" w15:done="0"/>
  <w15:commentEx w15:paraId="765A209B" w15:done="0"/>
  <w15:commentEx w15:paraId="31C658EA" w15:done="0"/>
  <w15:commentEx w15:paraId="19126A97" w15:done="0"/>
  <w15:commentEx w15:paraId="27D3DD93" w15:done="0"/>
  <w15:commentEx w15:paraId="6E73704E" w15:done="0"/>
  <w15:commentEx w15:paraId="2B81593B" w15:done="0"/>
  <w15:commentEx w15:paraId="6B6AC644" w15:done="0"/>
  <w15:commentEx w15:paraId="38A00192" w15:done="0"/>
  <w15:commentEx w15:paraId="3B1439F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475CC21" w16cid:durableId="22556F07"/>
  <w16cid:commentId w16cid:paraId="24ADDF51" w16cid:durableId="22510B6F"/>
  <w16cid:commentId w16cid:paraId="0ACD236F" w16cid:durableId="225FC9D5"/>
  <w16cid:commentId w16cid:paraId="7AED1BC9" w16cid:durableId="225F9C62"/>
  <w16cid:commentId w16cid:paraId="1D3B4405" w16cid:durableId="225F9D39"/>
  <w16cid:commentId w16cid:paraId="147281AC" w16cid:durableId="225F9CF0"/>
  <w16cid:commentId w16cid:paraId="765A209B" w16cid:durableId="225FA1D9"/>
  <w16cid:commentId w16cid:paraId="31C658EA" w16cid:durableId="225105B3"/>
  <w16cid:commentId w16cid:paraId="19126A97" w16cid:durableId="225105E0"/>
  <w16cid:commentId w16cid:paraId="27D3DD93" w16cid:durableId="225F9F55"/>
  <w16cid:commentId w16cid:paraId="6E73704E" w16cid:durableId="225FA04F"/>
  <w16cid:commentId w16cid:paraId="2B81593B" w16cid:durableId="225FA0B4"/>
  <w16cid:commentId w16cid:paraId="6B6AC644" w16cid:durableId="225FC1C5"/>
  <w16cid:commentId w16cid:paraId="38A00192" w16cid:durableId="225FC36B"/>
  <w16cid:commentId w16cid:paraId="3B1439F0" w16cid:durableId="225FDC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F0DDBA" w14:textId="77777777" w:rsidR="00E15427" w:rsidRDefault="00E15427" w:rsidP="00373BFC">
      <w:pPr>
        <w:spacing w:after="0" w:line="240" w:lineRule="auto"/>
      </w:pPr>
      <w:r>
        <w:separator/>
      </w:r>
    </w:p>
  </w:endnote>
  <w:endnote w:type="continuationSeparator" w:id="0">
    <w:p w14:paraId="23482072" w14:textId="77777777" w:rsidR="00E15427" w:rsidRDefault="00E15427" w:rsidP="00373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7894731"/>
      <w:docPartObj>
        <w:docPartGallery w:val="Page Numbers (Bottom of Page)"/>
        <w:docPartUnique/>
      </w:docPartObj>
    </w:sdtPr>
    <w:sdtEndPr>
      <w:rPr>
        <w:noProof/>
      </w:rPr>
    </w:sdtEndPr>
    <w:sdtContent>
      <w:p w14:paraId="18D133E5" w14:textId="77777777" w:rsidR="006C0094" w:rsidRDefault="006C00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0AA50" w14:textId="77777777" w:rsidR="006C0094" w:rsidRDefault="006C0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DA07D5" w14:textId="77777777" w:rsidR="00E15427" w:rsidRDefault="00E15427" w:rsidP="00373BFC">
      <w:pPr>
        <w:spacing w:after="0" w:line="240" w:lineRule="auto"/>
      </w:pPr>
      <w:r>
        <w:separator/>
      </w:r>
    </w:p>
  </w:footnote>
  <w:footnote w:type="continuationSeparator" w:id="0">
    <w:p w14:paraId="71566404" w14:textId="77777777" w:rsidR="00E15427" w:rsidRDefault="00E15427" w:rsidP="00373B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822AC6"/>
    <w:multiLevelType w:val="hybridMultilevel"/>
    <w:tmpl w:val="293EB0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awding, Daniel J (DFW)">
    <w15:presenceInfo w15:providerId="AD" w15:userId="S::Daniel.Rawding@dfw.wa.gov::39610d27-75e3-4ac5-a660-4d334a1b4373"/>
  </w15:person>
  <w15:person w15:author="Haukenes, Alf H (DFW)">
    <w15:presenceInfo w15:providerId="AD" w15:userId="S::Alf.Haukenes@dfw.wa.gov::57a8afb5-59b6-4f30-9620-05bc36896948"/>
  </w15:person>
  <w15:person w15:author="Andrew R Murdoch (DFW)">
    <w15:presenceInfo w15:providerId="AD" w15:userId="S::Andrew.Murdoch@dfw.wa.gov::f77ac08c-285a-4dd2-9dfb-6741d3f17f2d"/>
  </w15:person>
  <w15:person w15:author="Andrew Murdoch">
    <w15:presenceInfo w15:providerId="None" w15:userId="Andrew Murdoch"/>
  </w15:person>
  <w15:person w15:author="See, Kevin">
    <w15:presenceInfo w15:providerId="AD" w15:userId="S::seek@merck.com::59efefa8-efd1-4469-ae61-5fdcaee83581"/>
  </w15:person>
  <w15:person w15:author="Murdoch, Andrew R (DFW)">
    <w15:presenceInfo w15:providerId="AD" w15:userId="S::Andrew.Murdoch@dfw.wa.gov::f77ac08c-285a-4dd2-9dfb-6741d3f17f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781"/>
    <w:rsid w:val="000000D3"/>
    <w:rsid w:val="00004E6F"/>
    <w:rsid w:val="00014994"/>
    <w:rsid w:val="00022947"/>
    <w:rsid w:val="000378F3"/>
    <w:rsid w:val="00046978"/>
    <w:rsid w:val="00051784"/>
    <w:rsid w:val="00051C04"/>
    <w:rsid w:val="00052530"/>
    <w:rsid w:val="000555AE"/>
    <w:rsid w:val="00055B5B"/>
    <w:rsid w:val="00060AF6"/>
    <w:rsid w:val="00060FAC"/>
    <w:rsid w:val="00061ED5"/>
    <w:rsid w:val="0006278E"/>
    <w:rsid w:val="00066450"/>
    <w:rsid w:val="0007084D"/>
    <w:rsid w:val="0007258C"/>
    <w:rsid w:val="00072E1A"/>
    <w:rsid w:val="00075A6B"/>
    <w:rsid w:val="00082624"/>
    <w:rsid w:val="000834C7"/>
    <w:rsid w:val="00087C7D"/>
    <w:rsid w:val="00093A69"/>
    <w:rsid w:val="00093B71"/>
    <w:rsid w:val="00095E54"/>
    <w:rsid w:val="000A1E39"/>
    <w:rsid w:val="000D2A42"/>
    <w:rsid w:val="000D459E"/>
    <w:rsid w:val="000D624D"/>
    <w:rsid w:val="000D7EE5"/>
    <w:rsid w:val="000E16C2"/>
    <w:rsid w:val="000E2411"/>
    <w:rsid w:val="000E6B33"/>
    <w:rsid w:val="000E7172"/>
    <w:rsid w:val="000F2C0F"/>
    <w:rsid w:val="000F7EAE"/>
    <w:rsid w:val="0011474C"/>
    <w:rsid w:val="00115739"/>
    <w:rsid w:val="00115FA3"/>
    <w:rsid w:val="00124570"/>
    <w:rsid w:val="00125C27"/>
    <w:rsid w:val="00130E57"/>
    <w:rsid w:val="0013381D"/>
    <w:rsid w:val="00136386"/>
    <w:rsid w:val="00140064"/>
    <w:rsid w:val="00140666"/>
    <w:rsid w:val="00144B84"/>
    <w:rsid w:val="0014527F"/>
    <w:rsid w:val="00161558"/>
    <w:rsid w:val="0016222A"/>
    <w:rsid w:val="001644AD"/>
    <w:rsid w:val="00164E31"/>
    <w:rsid w:val="001671C0"/>
    <w:rsid w:val="00172545"/>
    <w:rsid w:val="00173F5A"/>
    <w:rsid w:val="0017505E"/>
    <w:rsid w:val="00175F56"/>
    <w:rsid w:val="00184BC7"/>
    <w:rsid w:val="0019145E"/>
    <w:rsid w:val="00192A71"/>
    <w:rsid w:val="001934AA"/>
    <w:rsid w:val="00197272"/>
    <w:rsid w:val="001B678E"/>
    <w:rsid w:val="001B7F29"/>
    <w:rsid w:val="001C39A2"/>
    <w:rsid w:val="001D0496"/>
    <w:rsid w:val="001D151B"/>
    <w:rsid w:val="001D1C46"/>
    <w:rsid w:val="001D2CF6"/>
    <w:rsid w:val="001D444E"/>
    <w:rsid w:val="001D700B"/>
    <w:rsid w:val="001E08D3"/>
    <w:rsid w:val="001E23F6"/>
    <w:rsid w:val="001E2639"/>
    <w:rsid w:val="001E2909"/>
    <w:rsid w:val="001F0240"/>
    <w:rsid w:val="001F4190"/>
    <w:rsid w:val="00203EDC"/>
    <w:rsid w:val="00204C97"/>
    <w:rsid w:val="0022139A"/>
    <w:rsid w:val="0022551E"/>
    <w:rsid w:val="00226E4E"/>
    <w:rsid w:val="002310E0"/>
    <w:rsid w:val="00234FB6"/>
    <w:rsid w:val="002373AC"/>
    <w:rsid w:val="00247011"/>
    <w:rsid w:val="002511B6"/>
    <w:rsid w:val="002536BF"/>
    <w:rsid w:val="00256CFA"/>
    <w:rsid w:val="002605A3"/>
    <w:rsid w:val="0026192E"/>
    <w:rsid w:val="00266B00"/>
    <w:rsid w:val="002739FF"/>
    <w:rsid w:val="00274F81"/>
    <w:rsid w:val="002760C6"/>
    <w:rsid w:val="002808EC"/>
    <w:rsid w:val="00281191"/>
    <w:rsid w:val="002820E2"/>
    <w:rsid w:val="00282730"/>
    <w:rsid w:val="00285289"/>
    <w:rsid w:val="0028544B"/>
    <w:rsid w:val="002917FF"/>
    <w:rsid w:val="002A50F4"/>
    <w:rsid w:val="002A60B8"/>
    <w:rsid w:val="002A66B6"/>
    <w:rsid w:val="002B46F8"/>
    <w:rsid w:val="002B49E8"/>
    <w:rsid w:val="002C0CA4"/>
    <w:rsid w:val="002C3579"/>
    <w:rsid w:val="002C4510"/>
    <w:rsid w:val="002C562C"/>
    <w:rsid w:val="002C5CA7"/>
    <w:rsid w:val="002C6815"/>
    <w:rsid w:val="002C6BE3"/>
    <w:rsid w:val="002D7E58"/>
    <w:rsid w:val="002F5E1D"/>
    <w:rsid w:val="0030080D"/>
    <w:rsid w:val="0030187D"/>
    <w:rsid w:val="0030318F"/>
    <w:rsid w:val="00305D87"/>
    <w:rsid w:val="003146B0"/>
    <w:rsid w:val="00316DC1"/>
    <w:rsid w:val="003264FF"/>
    <w:rsid w:val="00327009"/>
    <w:rsid w:val="003308FF"/>
    <w:rsid w:val="003360D5"/>
    <w:rsid w:val="00337B8A"/>
    <w:rsid w:val="0034197F"/>
    <w:rsid w:val="00341CE7"/>
    <w:rsid w:val="00347C17"/>
    <w:rsid w:val="0035189C"/>
    <w:rsid w:val="00354384"/>
    <w:rsid w:val="003557D8"/>
    <w:rsid w:val="00360DE4"/>
    <w:rsid w:val="003616B1"/>
    <w:rsid w:val="00371475"/>
    <w:rsid w:val="00373BFC"/>
    <w:rsid w:val="00374722"/>
    <w:rsid w:val="00380E38"/>
    <w:rsid w:val="00380FB5"/>
    <w:rsid w:val="00384BD4"/>
    <w:rsid w:val="003925A5"/>
    <w:rsid w:val="003940DA"/>
    <w:rsid w:val="003A58CA"/>
    <w:rsid w:val="003A7401"/>
    <w:rsid w:val="003B3353"/>
    <w:rsid w:val="003B55AF"/>
    <w:rsid w:val="003C0268"/>
    <w:rsid w:val="003C3209"/>
    <w:rsid w:val="003C56DB"/>
    <w:rsid w:val="003D1026"/>
    <w:rsid w:val="003D423C"/>
    <w:rsid w:val="003D7053"/>
    <w:rsid w:val="003D723E"/>
    <w:rsid w:val="003E19F0"/>
    <w:rsid w:val="003E1D03"/>
    <w:rsid w:val="003F11C6"/>
    <w:rsid w:val="003F2F62"/>
    <w:rsid w:val="003F51BD"/>
    <w:rsid w:val="003F58CE"/>
    <w:rsid w:val="00402DC5"/>
    <w:rsid w:val="00403D91"/>
    <w:rsid w:val="00412F2A"/>
    <w:rsid w:val="0041653F"/>
    <w:rsid w:val="00421AAB"/>
    <w:rsid w:val="004242E9"/>
    <w:rsid w:val="00427F0E"/>
    <w:rsid w:val="00431753"/>
    <w:rsid w:val="00437446"/>
    <w:rsid w:val="00437FB0"/>
    <w:rsid w:val="00441CF8"/>
    <w:rsid w:val="00444FFE"/>
    <w:rsid w:val="0044730E"/>
    <w:rsid w:val="00447CA2"/>
    <w:rsid w:val="0045352E"/>
    <w:rsid w:val="00453EC2"/>
    <w:rsid w:val="004553ED"/>
    <w:rsid w:val="004557F8"/>
    <w:rsid w:val="0045630A"/>
    <w:rsid w:val="00456423"/>
    <w:rsid w:val="004641A7"/>
    <w:rsid w:val="00471443"/>
    <w:rsid w:val="00472669"/>
    <w:rsid w:val="0047575D"/>
    <w:rsid w:val="00492781"/>
    <w:rsid w:val="0049603E"/>
    <w:rsid w:val="004A007F"/>
    <w:rsid w:val="004B27FA"/>
    <w:rsid w:val="004C30E6"/>
    <w:rsid w:val="004C37B5"/>
    <w:rsid w:val="004D347D"/>
    <w:rsid w:val="004E42F7"/>
    <w:rsid w:val="004E6625"/>
    <w:rsid w:val="004E67B8"/>
    <w:rsid w:val="004F0413"/>
    <w:rsid w:val="004F1A6B"/>
    <w:rsid w:val="004F39E8"/>
    <w:rsid w:val="00500BF5"/>
    <w:rsid w:val="00502AE3"/>
    <w:rsid w:val="00506F2B"/>
    <w:rsid w:val="00511194"/>
    <w:rsid w:val="00513F83"/>
    <w:rsid w:val="005207BE"/>
    <w:rsid w:val="005305CC"/>
    <w:rsid w:val="005314BD"/>
    <w:rsid w:val="0053185D"/>
    <w:rsid w:val="005356F8"/>
    <w:rsid w:val="00536FEA"/>
    <w:rsid w:val="00544C13"/>
    <w:rsid w:val="00552DF4"/>
    <w:rsid w:val="00554151"/>
    <w:rsid w:val="00557B19"/>
    <w:rsid w:val="00557DA4"/>
    <w:rsid w:val="00560EDE"/>
    <w:rsid w:val="0056762D"/>
    <w:rsid w:val="00567C18"/>
    <w:rsid w:val="00570505"/>
    <w:rsid w:val="00571FC8"/>
    <w:rsid w:val="00573E6F"/>
    <w:rsid w:val="0057706C"/>
    <w:rsid w:val="0059207D"/>
    <w:rsid w:val="00597BB6"/>
    <w:rsid w:val="005A1D88"/>
    <w:rsid w:val="005A2666"/>
    <w:rsid w:val="005A6E3F"/>
    <w:rsid w:val="005B3A36"/>
    <w:rsid w:val="005B4138"/>
    <w:rsid w:val="005B61A2"/>
    <w:rsid w:val="005C0606"/>
    <w:rsid w:val="005D0A24"/>
    <w:rsid w:val="005D1D2B"/>
    <w:rsid w:val="005D2461"/>
    <w:rsid w:val="005D42DF"/>
    <w:rsid w:val="005D721C"/>
    <w:rsid w:val="005E0206"/>
    <w:rsid w:val="005F0848"/>
    <w:rsid w:val="005F2D47"/>
    <w:rsid w:val="005F5E8B"/>
    <w:rsid w:val="00600886"/>
    <w:rsid w:val="00600D80"/>
    <w:rsid w:val="006115A2"/>
    <w:rsid w:val="00613C66"/>
    <w:rsid w:val="0061499F"/>
    <w:rsid w:val="00615144"/>
    <w:rsid w:val="00616C1B"/>
    <w:rsid w:val="00616CB1"/>
    <w:rsid w:val="00620278"/>
    <w:rsid w:val="006261B6"/>
    <w:rsid w:val="00633D70"/>
    <w:rsid w:val="00635756"/>
    <w:rsid w:val="006436AC"/>
    <w:rsid w:val="006438C5"/>
    <w:rsid w:val="00647203"/>
    <w:rsid w:val="00657A65"/>
    <w:rsid w:val="00661012"/>
    <w:rsid w:val="0066485B"/>
    <w:rsid w:val="006718FA"/>
    <w:rsid w:val="00671AC2"/>
    <w:rsid w:val="00673130"/>
    <w:rsid w:val="0068257D"/>
    <w:rsid w:val="00684F73"/>
    <w:rsid w:val="0068502F"/>
    <w:rsid w:val="0069223D"/>
    <w:rsid w:val="006A23F4"/>
    <w:rsid w:val="006A5CE2"/>
    <w:rsid w:val="006B1B97"/>
    <w:rsid w:val="006C0094"/>
    <w:rsid w:val="006C1A69"/>
    <w:rsid w:val="006C4927"/>
    <w:rsid w:val="006C5653"/>
    <w:rsid w:val="006C6BBE"/>
    <w:rsid w:val="006D051B"/>
    <w:rsid w:val="006D068A"/>
    <w:rsid w:val="006D1394"/>
    <w:rsid w:val="006D1E15"/>
    <w:rsid w:val="006D22DC"/>
    <w:rsid w:val="006D3D0E"/>
    <w:rsid w:val="006D5A2B"/>
    <w:rsid w:val="006E02AE"/>
    <w:rsid w:val="006E438A"/>
    <w:rsid w:val="006E48A0"/>
    <w:rsid w:val="006F16DD"/>
    <w:rsid w:val="006F3E05"/>
    <w:rsid w:val="006F5321"/>
    <w:rsid w:val="006F7E5D"/>
    <w:rsid w:val="00701FD3"/>
    <w:rsid w:val="00702D27"/>
    <w:rsid w:val="007178E6"/>
    <w:rsid w:val="00720F02"/>
    <w:rsid w:val="0072302D"/>
    <w:rsid w:val="007326CC"/>
    <w:rsid w:val="00741723"/>
    <w:rsid w:val="00746A18"/>
    <w:rsid w:val="00746B55"/>
    <w:rsid w:val="00747507"/>
    <w:rsid w:val="00747F12"/>
    <w:rsid w:val="00754179"/>
    <w:rsid w:val="00771E3F"/>
    <w:rsid w:val="00774CA5"/>
    <w:rsid w:val="00786B68"/>
    <w:rsid w:val="00787199"/>
    <w:rsid w:val="00790481"/>
    <w:rsid w:val="00792B58"/>
    <w:rsid w:val="00792BFE"/>
    <w:rsid w:val="007B06EB"/>
    <w:rsid w:val="007C31DB"/>
    <w:rsid w:val="007D44F3"/>
    <w:rsid w:val="007D79F3"/>
    <w:rsid w:val="007E0C83"/>
    <w:rsid w:val="007E30F9"/>
    <w:rsid w:val="007E343B"/>
    <w:rsid w:val="007E59F7"/>
    <w:rsid w:val="007F667C"/>
    <w:rsid w:val="00800B56"/>
    <w:rsid w:val="00800BC6"/>
    <w:rsid w:val="0080429F"/>
    <w:rsid w:val="008222EC"/>
    <w:rsid w:val="00826534"/>
    <w:rsid w:val="00830903"/>
    <w:rsid w:val="008315F5"/>
    <w:rsid w:val="00833907"/>
    <w:rsid w:val="008350DF"/>
    <w:rsid w:val="00847BD2"/>
    <w:rsid w:val="00853E00"/>
    <w:rsid w:val="0085602E"/>
    <w:rsid w:val="00864B81"/>
    <w:rsid w:val="008658B7"/>
    <w:rsid w:val="00866A32"/>
    <w:rsid w:val="00873B42"/>
    <w:rsid w:val="00876E15"/>
    <w:rsid w:val="0088090A"/>
    <w:rsid w:val="00880D26"/>
    <w:rsid w:val="00881C01"/>
    <w:rsid w:val="008847C1"/>
    <w:rsid w:val="00884CE1"/>
    <w:rsid w:val="00890547"/>
    <w:rsid w:val="0089212E"/>
    <w:rsid w:val="008939C3"/>
    <w:rsid w:val="00893BF1"/>
    <w:rsid w:val="0089660F"/>
    <w:rsid w:val="008A387C"/>
    <w:rsid w:val="008B049C"/>
    <w:rsid w:val="008B1E91"/>
    <w:rsid w:val="008B3CFB"/>
    <w:rsid w:val="008B49FB"/>
    <w:rsid w:val="008B57A3"/>
    <w:rsid w:val="008C5A7C"/>
    <w:rsid w:val="008D6808"/>
    <w:rsid w:val="008D710E"/>
    <w:rsid w:val="008E183D"/>
    <w:rsid w:val="008E23F1"/>
    <w:rsid w:val="008E34A3"/>
    <w:rsid w:val="008E3608"/>
    <w:rsid w:val="008E400C"/>
    <w:rsid w:val="008F7165"/>
    <w:rsid w:val="009069DA"/>
    <w:rsid w:val="00906A5F"/>
    <w:rsid w:val="00916AEA"/>
    <w:rsid w:val="009206A0"/>
    <w:rsid w:val="00921911"/>
    <w:rsid w:val="009222F7"/>
    <w:rsid w:val="00923265"/>
    <w:rsid w:val="00924129"/>
    <w:rsid w:val="00924543"/>
    <w:rsid w:val="00930162"/>
    <w:rsid w:val="009307E2"/>
    <w:rsid w:val="00930F48"/>
    <w:rsid w:val="009413CB"/>
    <w:rsid w:val="00947D37"/>
    <w:rsid w:val="00952379"/>
    <w:rsid w:val="00954769"/>
    <w:rsid w:val="00954C85"/>
    <w:rsid w:val="00955930"/>
    <w:rsid w:val="0096060C"/>
    <w:rsid w:val="009656BB"/>
    <w:rsid w:val="009657B7"/>
    <w:rsid w:val="00984B45"/>
    <w:rsid w:val="009857CC"/>
    <w:rsid w:val="00992A2B"/>
    <w:rsid w:val="009945D9"/>
    <w:rsid w:val="009A330C"/>
    <w:rsid w:val="009A3856"/>
    <w:rsid w:val="009A6080"/>
    <w:rsid w:val="009B1D54"/>
    <w:rsid w:val="009B2292"/>
    <w:rsid w:val="009C6CF4"/>
    <w:rsid w:val="009D2831"/>
    <w:rsid w:val="009D384B"/>
    <w:rsid w:val="009E0726"/>
    <w:rsid w:val="009E191B"/>
    <w:rsid w:val="009E7D12"/>
    <w:rsid w:val="009F240E"/>
    <w:rsid w:val="009F250A"/>
    <w:rsid w:val="009F52CE"/>
    <w:rsid w:val="009F7804"/>
    <w:rsid w:val="00A14451"/>
    <w:rsid w:val="00A27544"/>
    <w:rsid w:val="00A30005"/>
    <w:rsid w:val="00A33E51"/>
    <w:rsid w:val="00A354B7"/>
    <w:rsid w:val="00A42C18"/>
    <w:rsid w:val="00A51820"/>
    <w:rsid w:val="00A547B2"/>
    <w:rsid w:val="00A578FD"/>
    <w:rsid w:val="00A607A6"/>
    <w:rsid w:val="00A65EF8"/>
    <w:rsid w:val="00A675EB"/>
    <w:rsid w:val="00A67760"/>
    <w:rsid w:val="00A73B87"/>
    <w:rsid w:val="00A7434A"/>
    <w:rsid w:val="00A75A7A"/>
    <w:rsid w:val="00A75D22"/>
    <w:rsid w:val="00A80663"/>
    <w:rsid w:val="00A84673"/>
    <w:rsid w:val="00A904AE"/>
    <w:rsid w:val="00A937C7"/>
    <w:rsid w:val="00A95E21"/>
    <w:rsid w:val="00A97D2C"/>
    <w:rsid w:val="00AA2E36"/>
    <w:rsid w:val="00AA7199"/>
    <w:rsid w:val="00AB31B4"/>
    <w:rsid w:val="00AC25D0"/>
    <w:rsid w:val="00AC56F0"/>
    <w:rsid w:val="00AC5D85"/>
    <w:rsid w:val="00AC6DFE"/>
    <w:rsid w:val="00AD0C72"/>
    <w:rsid w:val="00AD2377"/>
    <w:rsid w:val="00AE2966"/>
    <w:rsid w:val="00AF2D6F"/>
    <w:rsid w:val="00AF77F1"/>
    <w:rsid w:val="00B0052C"/>
    <w:rsid w:val="00B0104B"/>
    <w:rsid w:val="00B05BE0"/>
    <w:rsid w:val="00B11A01"/>
    <w:rsid w:val="00B16002"/>
    <w:rsid w:val="00B16ED3"/>
    <w:rsid w:val="00B238C5"/>
    <w:rsid w:val="00B23FAF"/>
    <w:rsid w:val="00B269DE"/>
    <w:rsid w:val="00B35DD7"/>
    <w:rsid w:val="00B3720A"/>
    <w:rsid w:val="00B40B80"/>
    <w:rsid w:val="00B40EF7"/>
    <w:rsid w:val="00B43256"/>
    <w:rsid w:val="00B433ED"/>
    <w:rsid w:val="00B51167"/>
    <w:rsid w:val="00B702C2"/>
    <w:rsid w:val="00B71E0D"/>
    <w:rsid w:val="00B72A02"/>
    <w:rsid w:val="00B752FE"/>
    <w:rsid w:val="00B761BD"/>
    <w:rsid w:val="00B766F6"/>
    <w:rsid w:val="00B772F1"/>
    <w:rsid w:val="00B80C18"/>
    <w:rsid w:val="00B8282F"/>
    <w:rsid w:val="00B85099"/>
    <w:rsid w:val="00B85B7A"/>
    <w:rsid w:val="00B91F19"/>
    <w:rsid w:val="00B9474F"/>
    <w:rsid w:val="00BB281F"/>
    <w:rsid w:val="00BB58C7"/>
    <w:rsid w:val="00BB61D7"/>
    <w:rsid w:val="00BB64CF"/>
    <w:rsid w:val="00BC0A3F"/>
    <w:rsid w:val="00BC20D5"/>
    <w:rsid w:val="00BC24CA"/>
    <w:rsid w:val="00BC459C"/>
    <w:rsid w:val="00BD1B0F"/>
    <w:rsid w:val="00BD1E1D"/>
    <w:rsid w:val="00BD218B"/>
    <w:rsid w:val="00BD2DD7"/>
    <w:rsid w:val="00BD3ECF"/>
    <w:rsid w:val="00BE372B"/>
    <w:rsid w:val="00BE50A0"/>
    <w:rsid w:val="00BF4FEF"/>
    <w:rsid w:val="00BF60B1"/>
    <w:rsid w:val="00C01E32"/>
    <w:rsid w:val="00C04CBB"/>
    <w:rsid w:val="00C100AA"/>
    <w:rsid w:val="00C12FAC"/>
    <w:rsid w:val="00C16A58"/>
    <w:rsid w:val="00C16E9C"/>
    <w:rsid w:val="00C17BF7"/>
    <w:rsid w:val="00C2237B"/>
    <w:rsid w:val="00C22E7F"/>
    <w:rsid w:val="00C26ECB"/>
    <w:rsid w:val="00C27E54"/>
    <w:rsid w:val="00C302B0"/>
    <w:rsid w:val="00C36387"/>
    <w:rsid w:val="00C4284F"/>
    <w:rsid w:val="00C432F5"/>
    <w:rsid w:val="00C4370D"/>
    <w:rsid w:val="00C4738B"/>
    <w:rsid w:val="00C506B2"/>
    <w:rsid w:val="00C50A6E"/>
    <w:rsid w:val="00C57DE8"/>
    <w:rsid w:val="00C615D6"/>
    <w:rsid w:val="00C61E1F"/>
    <w:rsid w:val="00C66007"/>
    <w:rsid w:val="00C7056B"/>
    <w:rsid w:val="00C72D9B"/>
    <w:rsid w:val="00C839CF"/>
    <w:rsid w:val="00C85190"/>
    <w:rsid w:val="00C8634A"/>
    <w:rsid w:val="00C90CA3"/>
    <w:rsid w:val="00C91409"/>
    <w:rsid w:val="00C92EB3"/>
    <w:rsid w:val="00C96BF8"/>
    <w:rsid w:val="00C97C6A"/>
    <w:rsid w:val="00CA260E"/>
    <w:rsid w:val="00CA5C84"/>
    <w:rsid w:val="00CA7652"/>
    <w:rsid w:val="00CB3B03"/>
    <w:rsid w:val="00CB5DEB"/>
    <w:rsid w:val="00CB675B"/>
    <w:rsid w:val="00CB6967"/>
    <w:rsid w:val="00CB7B58"/>
    <w:rsid w:val="00CC04DC"/>
    <w:rsid w:val="00CC0602"/>
    <w:rsid w:val="00CC4DED"/>
    <w:rsid w:val="00CC7BED"/>
    <w:rsid w:val="00CD064D"/>
    <w:rsid w:val="00CD4849"/>
    <w:rsid w:val="00CD5A4A"/>
    <w:rsid w:val="00CE66BB"/>
    <w:rsid w:val="00CF12F8"/>
    <w:rsid w:val="00CF3EFB"/>
    <w:rsid w:val="00CF412B"/>
    <w:rsid w:val="00CF79B7"/>
    <w:rsid w:val="00D04241"/>
    <w:rsid w:val="00D10408"/>
    <w:rsid w:val="00D14C08"/>
    <w:rsid w:val="00D20642"/>
    <w:rsid w:val="00D20E9B"/>
    <w:rsid w:val="00D239CA"/>
    <w:rsid w:val="00D2793F"/>
    <w:rsid w:val="00D310B0"/>
    <w:rsid w:val="00D318F8"/>
    <w:rsid w:val="00D37637"/>
    <w:rsid w:val="00D44B50"/>
    <w:rsid w:val="00D453FA"/>
    <w:rsid w:val="00D461F9"/>
    <w:rsid w:val="00D46AA9"/>
    <w:rsid w:val="00D4759B"/>
    <w:rsid w:val="00D50391"/>
    <w:rsid w:val="00D57E1E"/>
    <w:rsid w:val="00D66218"/>
    <w:rsid w:val="00D678D1"/>
    <w:rsid w:val="00D75CFA"/>
    <w:rsid w:val="00D77367"/>
    <w:rsid w:val="00D77A6A"/>
    <w:rsid w:val="00D827D0"/>
    <w:rsid w:val="00D84060"/>
    <w:rsid w:val="00D854CA"/>
    <w:rsid w:val="00D87CCF"/>
    <w:rsid w:val="00D95413"/>
    <w:rsid w:val="00DA1ED2"/>
    <w:rsid w:val="00DA1F23"/>
    <w:rsid w:val="00DB40E3"/>
    <w:rsid w:val="00DB55E2"/>
    <w:rsid w:val="00DC1CBE"/>
    <w:rsid w:val="00DC209B"/>
    <w:rsid w:val="00DC3DBE"/>
    <w:rsid w:val="00DC3EED"/>
    <w:rsid w:val="00DC47E4"/>
    <w:rsid w:val="00DC69D7"/>
    <w:rsid w:val="00DC6EBC"/>
    <w:rsid w:val="00DC7F0F"/>
    <w:rsid w:val="00DD02C5"/>
    <w:rsid w:val="00DD2E65"/>
    <w:rsid w:val="00DD34B9"/>
    <w:rsid w:val="00DD7C81"/>
    <w:rsid w:val="00DE0C7C"/>
    <w:rsid w:val="00DE0DDA"/>
    <w:rsid w:val="00DE3857"/>
    <w:rsid w:val="00DE7FEE"/>
    <w:rsid w:val="00DF3C06"/>
    <w:rsid w:val="00DF6F60"/>
    <w:rsid w:val="00E01366"/>
    <w:rsid w:val="00E03D63"/>
    <w:rsid w:val="00E0415C"/>
    <w:rsid w:val="00E06C74"/>
    <w:rsid w:val="00E1164A"/>
    <w:rsid w:val="00E14723"/>
    <w:rsid w:val="00E14C6C"/>
    <w:rsid w:val="00E15427"/>
    <w:rsid w:val="00E16323"/>
    <w:rsid w:val="00E165C6"/>
    <w:rsid w:val="00E22038"/>
    <w:rsid w:val="00E22279"/>
    <w:rsid w:val="00E27F68"/>
    <w:rsid w:val="00E33A59"/>
    <w:rsid w:val="00E35452"/>
    <w:rsid w:val="00E40AB2"/>
    <w:rsid w:val="00E414B7"/>
    <w:rsid w:val="00E41532"/>
    <w:rsid w:val="00E44AC6"/>
    <w:rsid w:val="00E46F27"/>
    <w:rsid w:val="00E50AAE"/>
    <w:rsid w:val="00E52641"/>
    <w:rsid w:val="00E62A5F"/>
    <w:rsid w:val="00E62FD0"/>
    <w:rsid w:val="00E6781C"/>
    <w:rsid w:val="00E70400"/>
    <w:rsid w:val="00E844B1"/>
    <w:rsid w:val="00E8688D"/>
    <w:rsid w:val="00E917C4"/>
    <w:rsid w:val="00E94AD5"/>
    <w:rsid w:val="00EA280C"/>
    <w:rsid w:val="00EA5646"/>
    <w:rsid w:val="00EB1302"/>
    <w:rsid w:val="00EB25FE"/>
    <w:rsid w:val="00EB3723"/>
    <w:rsid w:val="00EB4745"/>
    <w:rsid w:val="00ED046E"/>
    <w:rsid w:val="00ED246A"/>
    <w:rsid w:val="00EE14F2"/>
    <w:rsid w:val="00EE31E6"/>
    <w:rsid w:val="00EE6B1C"/>
    <w:rsid w:val="00EE7C66"/>
    <w:rsid w:val="00EF48F8"/>
    <w:rsid w:val="00EF4E94"/>
    <w:rsid w:val="00EF6C81"/>
    <w:rsid w:val="00F07621"/>
    <w:rsid w:val="00F1394F"/>
    <w:rsid w:val="00F173BE"/>
    <w:rsid w:val="00F22397"/>
    <w:rsid w:val="00F223D5"/>
    <w:rsid w:val="00F25660"/>
    <w:rsid w:val="00F25E5F"/>
    <w:rsid w:val="00F405F9"/>
    <w:rsid w:val="00F467BD"/>
    <w:rsid w:val="00F528C1"/>
    <w:rsid w:val="00F53998"/>
    <w:rsid w:val="00F558D5"/>
    <w:rsid w:val="00F560E4"/>
    <w:rsid w:val="00F62930"/>
    <w:rsid w:val="00F66B51"/>
    <w:rsid w:val="00F673C4"/>
    <w:rsid w:val="00F70C13"/>
    <w:rsid w:val="00F71C86"/>
    <w:rsid w:val="00F7285F"/>
    <w:rsid w:val="00F7379A"/>
    <w:rsid w:val="00F808B6"/>
    <w:rsid w:val="00F8285C"/>
    <w:rsid w:val="00F83108"/>
    <w:rsid w:val="00F9006E"/>
    <w:rsid w:val="00F91206"/>
    <w:rsid w:val="00F9180F"/>
    <w:rsid w:val="00F926E3"/>
    <w:rsid w:val="00F93223"/>
    <w:rsid w:val="00FA7321"/>
    <w:rsid w:val="00FB2BB1"/>
    <w:rsid w:val="00FB39A7"/>
    <w:rsid w:val="00FB7CC8"/>
    <w:rsid w:val="00FC09D4"/>
    <w:rsid w:val="00FC7A3D"/>
    <w:rsid w:val="00FC7A8D"/>
    <w:rsid w:val="00FD3243"/>
    <w:rsid w:val="00FD69B7"/>
    <w:rsid w:val="00FD7987"/>
    <w:rsid w:val="00FE5416"/>
    <w:rsid w:val="00FE622A"/>
    <w:rsid w:val="00FE7AE7"/>
    <w:rsid w:val="00FF0F07"/>
    <w:rsid w:val="00FF2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5F7F8"/>
  <w15:chartTrackingRefBased/>
  <w15:docId w15:val="{0D0037C8-9657-443F-8D07-D4C11FF1C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81"/>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92781"/>
    <w:rPr>
      <w:color w:val="000099"/>
      <w:u w:val="single"/>
    </w:rPr>
  </w:style>
  <w:style w:type="paragraph" w:styleId="Header">
    <w:name w:val="header"/>
    <w:basedOn w:val="Normal"/>
    <w:link w:val="HeaderChar"/>
    <w:uiPriority w:val="99"/>
    <w:unhideWhenUsed/>
    <w:rsid w:val="00373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BFC"/>
    <w:rPr>
      <w:rFonts w:ascii="Calibri" w:eastAsia="Calibri" w:hAnsi="Calibri" w:cs="Times New Roman"/>
    </w:rPr>
  </w:style>
  <w:style w:type="paragraph" w:styleId="Footer">
    <w:name w:val="footer"/>
    <w:basedOn w:val="Normal"/>
    <w:link w:val="FooterChar"/>
    <w:uiPriority w:val="99"/>
    <w:unhideWhenUsed/>
    <w:rsid w:val="00373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BFC"/>
    <w:rPr>
      <w:rFonts w:ascii="Calibri" w:eastAsia="Calibri" w:hAnsi="Calibri" w:cs="Times New Roman"/>
    </w:rPr>
  </w:style>
  <w:style w:type="character" w:styleId="LineNumber">
    <w:name w:val="line number"/>
    <w:basedOn w:val="DefaultParagraphFont"/>
    <w:uiPriority w:val="99"/>
    <w:semiHidden/>
    <w:unhideWhenUsed/>
    <w:rsid w:val="00373BFC"/>
  </w:style>
  <w:style w:type="table" w:styleId="TableGrid">
    <w:name w:val="Table Grid"/>
    <w:basedOn w:val="TableNormal"/>
    <w:uiPriority w:val="39"/>
    <w:rsid w:val="00C660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D0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68A"/>
    <w:rPr>
      <w:rFonts w:ascii="Segoe UI" w:eastAsia="Calibri" w:hAnsi="Segoe UI" w:cs="Segoe UI"/>
      <w:sz w:val="18"/>
      <w:szCs w:val="18"/>
    </w:rPr>
  </w:style>
  <w:style w:type="character" w:styleId="PlaceholderText">
    <w:name w:val="Placeholder Text"/>
    <w:basedOn w:val="DefaultParagraphFont"/>
    <w:uiPriority w:val="99"/>
    <w:semiHidden/>
    <w:rsid w:val="00947D37"/>
    <w:rPr>
      <w:color w:val="808080"/>
    </w:rPr>
  </w:style>
  <w:style w:type="character" w:styleId="CommentReference">
    <w:name w:val="annotation reference"/>
    <w:basedOn w:val="DefaultParagraphFont"/>
    <w:uiPriority w:val="99"/>
    <w:semiHidden/>
    <w:unhideWhenUsed/>
    <w:rsid w:val="006D3D0E"/>
    <w:rPr>
      <w:sz w:val="16"/>
      <w:szCs w:val="16"/>
    </w:rPr>
  </w:style>
  <w:style w:type="paragraph" w:styleId="CommentText">
    <w:name w:val="annotation text"/>
    <w:basedOn w:val="Normal"/>
    <w:link w:val="CommentTextChar"/>
    <w:uiPriority w:val="99"/>
    <w:semiHidden/>
    <w:unhideWhenUsed/>
    <w:rsid w:val="006D3D0E"/>
    <w:pPr>
      <w:spacing w:line="240" w:lineRule="auto"/>
    </w:pPr>
    <w:rPr>
      <w:sz w:val="20"/>
      <w:szCs w:val="20"/>
    </w:rPr>
  </w:style>
  <w:style w:type="character" w:customStyle="1" w:styleId="CommentTextChar">
    <w:name w:val="Comment Text Char"/>
    <w:basedOn w:val="DefaultParagraphFont"/>
    <w:link w:val="CommentText"/>
    <w:uiPriority w:val="99"/>
    <w:semiHidden/>
    <w:rsid w:val="006D3D0E"/>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D3D0E"/>
    <w:rPr>
      <w:b/>
      <w:bCs/>
    </w:rPr>
  </w:style>
  <w:style w:type="character" w:customStyle="1" w:styleId="CommentSubjectChar">
    <w:name w:val="Comment Subject Char"/>
    <w:basedOn w:val="CommentTextChar"/>
    <w:link w:val="CommentSubject"/>
    <w:uiPriority w:val="99"/>
    <w:semiHidden/>
    <w:rsid w:val="006D3D0E"/>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3A58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941900">
      <w:bodyDiv w:val="1"/>
      <w:marLeft w:val="0"/>
      <w:marRight w:val="0"/>
      <w:marTop w:val="0"/>
      <w:marBottom w:val="0"/>
      <w:divBdr>
        <w:top w:val="none" w:sz="0" w:space="0" w:color="auto"/>
        <w:left w:val="none" w:sz="0" w:space="0" w:color="auto"/>
        <w:bottom w:val="none" w:sz="0" w:space="0" w:color="auto"/>
        <w:right w:val="none" w:sz="0" w:space="0" w:color="auto"/>
      </w:divBdr>
    </w:div>
    <w:div w:id="479687484">
      <w:bodyDiv w:val="1"/>
      <w:marLeft w:val="0"/>
      <w:marRight w:val="0"/>
      <w:marTop w:val="0"/>
      <w:marBottom w:val="0"/>
      <w:divBdr>
        <w:top w:val="none" w:sz="0" w:space="0" w:color="auto"/>
        <w:left w:val="none" w:sz="0" w:space="0" w:color="auto"/>
        <w:bottom w:val="none" w:sz="0" w:space="0" w:color="auto"/>
        <w:right w:val="none" w:sz="0" w:space="0" w:color="auto"/>
      </w:divBdr>
    </w:div>
    <w:div w:id="190521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Andrew.Murdoch@dfw.wa.gov" TargetMode="External"/><Relationship Id="rId18" Type="http://schemas.openxmlformats.org/officeDocument/2006/relationships/hyperlink" Target="file:///C:\Users\murdoarm\AppData\Roaming\Microsoft\Word\(http:\www.cbr.washington.edu\dart\query\river_daily" TargetMode="External"/><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chart" Target="charts/chart2.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hyperlink" Target="https://www.usbr.gov/pn/hydromet/yakima/yakwebarcread.html%20"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mailto:Andrew.Murdoch@dfw.wa.gov" TargetMode="External"/><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mailto:Benjamin.Truscott@dfw.wa.gov" TargetMode="External"/><Relationship Id="rId23" Type="http://schemas.openxmlformats.org/officeDocument/2006/relationships/hyperlink" Target="http://www.R-project.org" TargetMode="External"/><Relationship Id="rId10" Type="http://schemas.openxmlformats.org/officeDocument/2006/relationships/comments" Target="comments.xml"/><Relationship Id="rId19" Type="http://schemas.openxmlformats.org/officeDocument/2006/relationships/image" Target="media/image1.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Kevin.See@biomark.com" TargetMode="External"/><Relationship Id="rId22" Type="http://schemas.openxmlformats.org/officeDocument/2006/relationships/chart" Target="charts/chart3.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https://stateofwa-my.sharepoint.com/personal/andrew_murdoch_dfw_wa_gov/Documents/Manuscripts/Steelhead%20overshoot/Prosser%20timing.xlsx" TargetMode="Externa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8333333333333"/>
          <c:y val="5.3912219305920092E-2"/>
          <c:w val="0.79302777777777778"/>
          <c:h val="0.73682377977507119"/>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0"/>
          </c:trendline>
          <c:xVal>
            <c:numRef>
              <c:f>Sheet1!$F$10:$F$15</c:f>
              <c:numCache>
                <c:formatCode>General</c:formatCode>
                <c:ptCount val="6"/>
                <c:pt idx="0">
                  <c:v>0</c:v>
                </c:pt>
                <c:pt idx="1">
                  <c:v>1</c:v>
                </c:pt>
                <c:pt idx="2">
                  <c:v>2</c:v>
                </c:pt>
                <c:pt idx="3">
                  <c:v>3</c:v>
                </c:pt>
                <c:pt idx="4">
                  <c:v>4</c:v>
                </c:pt>
                <c:pt idx="5">
                  <c:v>5</c:v>
                </c:pt>
              </c:numCache>
            </c:numRef>
          </c:xVal>
          <c:yVal>
            <c:numRef>
              <c:f>Sheet1!$G$10:$G$15</c:f>
              <c:numCache>
                <c:formatCode>0.00</c:formatCode>
                <c:ptCount val="6"/>
                <c:pt idx="0">
                  <c:v>0.95</c:v>
                </c:pt>
                <c:pt idx="1">
                  <c:v>0.93593215151957576</c:v>
                </c:pt>
                <c:pt idx="2">
                  <c:v>0.87596899224806202</c:v>
                </c:pt>
                <c:pt idx="3">
                  <c:v>0.68888888888888888</c:v>
                </c:pt>
                <c:pt idx="4">
                  <c:v>0.60869565217391308</c:v>
                </c:pt>
                <c:pt idx="5">
                  <c:v>0.22448979591836735</c:v>
                </c:pt>
              </c:numCache>
            </c:numRef>
          </c:yVal>
          <c:smooth val="0"/>
          <c:extLst>
            <c:ext xmlns:c16="http://schemas.microsoft.com/office/drawing/2014/chart" uri="{C3380CC4-5D6E-409C-BE32-E72D297353CC}">
              <c16:uniqueId val="{00000001-7E14-446E-B83E-68A7B6847057}"/>
            </c:ext>
          </c:extLst>
        </c:ser>
        <c:dLbls>
          <c:showLegendKey val="0"/>
          <c:showVal val="0"/>
          <c:showCatName val="0"/>
          <c:showSerName val="0"/>
          <c:showPercent val="0"/>
          <c:showBubbleSize val="0"/>
        </c:dLbls>
        <c:axId val="1422341120"/>
        <c:axId val="1514070416"/>
      </c:scatterChart>
      <c:valAx>
        <c:axId val="1422341120"/>
        <c:scaling>
          <c:orientation val="minMax"/>
          <c:max val="5"/>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Number of Columbia River dams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14070416"/>
        <c:crosses val="autoZero"/>
        <c:crossBetween val="midCat"/>
      </c:valAx>
      <c:valAx>
        <c:axId val="1514070416"/>
        <c:scaling>
          <c:orientation val="minMax"/>
          <c:max val="1"/>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Overshoot return rate</a:t>
                </a:r>
              </a:p>
            </c:rich>
          </c:tx>
          <c:layout>
            <c:manualLayout>
              <c:xMode val="edge"/>
              <c:yMode val="edge"/>
              <c:x val="1.9176911186496941E-2"/>
              <c:y val="0.2223801865133671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 sourceLinked="0"/>
        <c:majorTickMark val="out"/>
        <c:minorTickMark val="out"/>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2341120"/>
        <c:crosses val="autoZero"/>
        <c:crossBetween val="midCat"/>
        <c:majorUnit val="0.2"/>
        <c:minorUnit val="0.1"/>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135449502090657"/>
          <c:y val="3.8194444444444448E-2"/>
          <c:w val="0.73229314782254162"/>
          <c:h val="0.73816354986876642"/>
        </c:manualLayout>
      </c:layout>
      <c:barChart>
        <c:barDir val="col"/>
        <c:grouping val="clustered"/>
        <c:varyColors val="0"/>
        <c:ser>
          <c:idx val="0"/>
          <c:order val="0"/>
          <c:tx>
            <c:strRef>
              <c:f>'PRDLD1 fish '!$AB$386</c:f>
              <c:strCache>
                <c:ptCount val="1"/>
                <c:pt idx="0">
                  <c:v>Non-overshoot</c:v>
                </c:pt>
              </c:strCache>
            </c:strRef>
          </c:tx>
          <c:spPr>
            <a:solidFill>
              <a:schemeClr val="tx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'!$AB$388:$AB$399</c:f>
              <c:numCache>
                <c:formatCode>0.00</c:formatCode>
                <c:ptCount val="12"/>
                <c:pt idx="0">
                  <c:v>1.5613987530496071E-3</c:v>
                </c:pt>
                <c:pt idx="1">
                  <c:v>1.9517484413120087E-3</c:v>
                </c:pt>
                <c:pt idx="2">
                  <c:v>1.7891027378693415E-3</c:v>
                </c:pt>
                <c:pt idx="3">
                  <c:v>0.15119544592030362</c:v>
                </c:pt>
                <c:pt idx="4">
                  <c:v>0.33547302792084577</c:v>
                </c:pt>
                <c:pt idx="5">
                  <c:v>0.17902954730279211</c:v>
                </c:pt>
                <c:pt idx="6">
                  <c:v>5.9560856600704801E-2</c:v>
                </c:pt>
                <c:pt idx="7">
                  <c:v>6.126321496340472E-2</c:v>
                </c:pt>
                <c:pt idx="8">
                  <c:v>6.7964217945242628E-2</c:v>
                </c:pt>
                <c:pt idx="9">
                  <c:v>9.2285172133369481E-2</c:v>
                </c:pt>
                <c:pt idx="10">
                  <c:v>4.3242071021957172E-2</c:v>
                </c:pt>
                <c:pt idx="11">
                  <c:v>4.6841962591488212E-3</c:v>
                </c:pt>
              </c:numCache>
            </c:numRef>
          </c:val>
          <c:extLst>
            <c:ext xmlns:c16="http://schemas.microsoft.com/office/drawing/2014/chart" uri="{C3380CC4-5D6E-409C-BE32-E72D297353CC}">
              <c16:uniqueId val="{00000000-B6D1-464A-B56B-E51BE8F40264}"/>
            </c:ext>
          </c:extLst>
        </c:ser>
        <c:ser>
          <c:idx val="1"/>
          <c:order val="1"/>
          <c:tx>
            <c:strRef>
              <c:f>'PRDLD1 fish '!$AD$386</c:f>
              <c:strCache>
                <c:ptCount val="1"/>
                <c:pt idx="0">
                  <c:v>Overshoot</c:v>
                </c:pt>
              </c:strCache>
            </c:strRef>
          </c:tx>
          <c:spPr>
            <a:solidFill>
              <a:schemeClr val="bg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'!$AD$388:$AD$399</c:f>
              <c:numCache>
                <c:formatCode>0.00</c:formatCode>
                <c:ptCount val="12"/>
                <c:pt idx="0">
                  <c:v>0</c:v>
                </c:pt>
                <c:pt idx="1">
                  <c:v>0</c:v>
                </c:pt>
                <c:pt idx="2">
                  <c:v>0</c:v>
                </c:pt>
                <c:pt idx="3">
                  <c:v>5.4551653596999657E-2</c:v>
                </c:pt>
                <c:pt idx="4">
                  <c:v>0.1909307875894988</c:v>
                </c:pt>
                <c:pt idx="5">
                  <c:v>0.18183884532333208</c:v>
                </c:pt>
                <c:pt idx="6">
                  <c:v>7.5008523695874532E-2</c:v>
                </c:pt>
                <c:pt idx="7">
                  <c:v>7.7281509262416212E-2</c:v>
                </c:pt>
                <c:pt idx="8">
                  <c:v>0.11819524946016588</c:v>
                </c:pt>
                <c:pt idx="9">
                  <c:v>0.14319809069212411</c:v>
                </c:pt>
                <c:pt idx="10">
                  <c:v>0.13865211955904083</c:v>
                </c:pt>
                <c:pt idx="11">
                  <c:v>2.0456870098874872E-2</c:v>
                </c:pt>
              </c:numCache>
            </c:numRef>
          </c:val>
          <c:extLst>
            <c:ext xmlns:c16="http://schemas.microsoft.com/office/drawing/2014/chart" uri="{C3380CC4-5D6E-409C-BE32-E72D297353CC}">
              <c16:uniqueId val="{00000001-B6D1-464A-B56B-E51BE8F40264}"/>
            </c:ext>
          </c:extLst>
        </c:ser>
        <c:dLbls>
          <c:showLegendKey val="0"/>
          <c:showVal val="0"/>
          <c:showCatName val="0"/>
          <c:showSerName val="0"/>
          <c:showPercent val="0"/>
          <c:showBubbleSize val="0"/>
        </c:dLbls>
        <c:gapWidth val="181"/>
        <c:axId val="670172688"/>
        <c:axId val="670176624"/>
      </c:barChart>
      <c:lineChart>
        <c:grouping val="standard"/>
        <c:varyColors val="0"/>
        <c:ser>
          <c:idx val="2"/>
          <c:order val="2"/>
          <c:tx>
            <c:v>Water temperature</c:v>
          </c:tx>
          <c:spPr>
            <a:ln w="28575" cap="rnd">
              <a:solidFill>
                <a:schemeClr val="accent3"/>
              </a:solidFill>
              <a:prstDash val="dash"/>
              <a:round/>
            </a:ln>
            <a:effectLst/>
          </c:spPr>
          <c:marker>
            <c:symbol val="none"/>
          </c:marker>
          <c:val>
            <c:numRef>
              <c:f>'PRDLD1 fish '!$AI$388:$AI$399</c:f>
              <c:numCache>
                <c:formatCode>General</c:formatCode>
                <c:ptCount val="12"/>
                <c:pt idx="0">
                  <c:v>7.2965964240102101</c:v>
                </c:pt>
                <c:pt idx="1">
                  <c:v>5.4070498084291145</c:v>
                </c:pt>
                <c:pt idx="2">
                  <c:v>2.6314336917562855</c:v>
                </c:pt>
                <c:pt idx="3">
                  <c:v>-0.34090038314176141</c:v>
                </c:pt>
                <c:pt idx="4">
                  <c:v>-1.7012800819252494</c:v>
                </c:pt>
                <c:pt idx="5">
                  <c:v>-5.0457070707070732</c:v>
                </c:pt>
                <c:pt idx="6">
                  <c:v>-4.2465376344086012</c:v>
                </c:pt>
                <c:pt idx="7">
                  <c:v>0.25655913978494826</c:v>
                </c:pt>
                <c:pt idx="8">
                  <c:v>1.4430966064586741</c:v>
                </c:pt>
                <c:pt idx="9">
                  <c:v>2.3204767025089597</c:v>
                </c:pt>
                <c:pt idx="10">
                  <c:v>3.2392592592592582</c:v>
                </c:pt>
                <c:pt idx="11">
                  <c:v>2.6656989247311795</c:v>
                </c:pt>
              </c:numCache>
            </c:numRef>
          </c:val>
          <c:smooth val="0"/>
          <c:extLst>
            <c:ext xmlns:c16="http://schemas.microsoft.com/office/drawing/2014/chart" uri="{C3380CC4-5D6E-409C-BE32-E72D297353CC}">
              <c16:uniqueId val="{00000002-B6D1-464A-B56B-E51BE8F40264}"/>
            </c:ext>
          </c:extLst>
        </c:ser>
        <c:dLbls>
          <c:showLegendKey val="0"/>
          <c:showVal val="0"/>
          <c:showCatName val="0"/>
          <c:showSerName val="0"/>
          <c:showPercent val="0"/>
          <c:showBubbleSize val="0"/>
        </c:dLbls>
        <c:marker val="1"/>
        <c:smooth val="0"/>
        <c:axId val="772674496"/>
        <c:axId val="772678760"/>
      </c:lineChart>
      <c:catAx>
        <c:axId val="670172688"/>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6624"/>
        <c:crosses val="autoZero"/>
        <c:auto val="1"/>
        <c:lblAlgn val="ctr"/>
        <c:lblOffset val="100"/>
        <c:noMultiLvlLbl val="0"/>
      </c:catAx>
      <c:valAx>
        <c:axId val="6701766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a:t>
                </a:r>
                <a:r>
                  <a:rPr lang="en-US" baseline="0"/>
                  <a:t> arriving at </a:t>
                </a:r>
                <a:r>
                  <a:rPr lang="en-US"/>
                  <a:t>Prosser Dam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2688"/>
        <c:crosses val="autoZero"/>
        <c:crossBetween val="between"/>
      </c:valAx>
      <c:valAx>
        <c:axId val="772678760"/>
        <c:scaling>
          <c:orientation val="minMax"/>
          <c:min val="-1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Water</a:t>
                </a:r>
                <a:r>
                  <a:rPr lang="en-US" baseline="0"/>
                  <a:t> t</a:t>
                </a:r>
                <a:r>
                  <a:rPr lang="en-US"/>
                  <a:t>emperature  differential (C)</a:t>
                </a:r>
              </a:p>
              <a:p>
                <a:pPr>
                  <a:defRPr/>
                </a:pPr>
                <a:r>
                  <a:rPr lang="en-US"/>
                  <a:t> (Yakima - Columbia)</a:t>
                </a:r>
              </a:p>
            </c:rich>
          </c:tx>
          <c:layout>
            <c:manualLayout>
              <c:xMode val="edge"/>
              <c:yMode val="edge"/>
              <c:x val="0.91479125788888038"/>
              <c:y val="0.1135348315835520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72674496"/>
        <c:crosses val="max"/>
        <c:crossBetween val="between"/>
      </c:valAx>
      <c:catAx>
        <c:axId val="772674496"/>
        <c:scaling>
          <c:orientation val="minMax"/>
        </c:scaling>
        <c:delete val="1"/>
        <c:axPos val="b"/>
        <c:majorTickMark val="out"/>
        <c:minorTickMark val="none"/>
        <c:tickLblPos val="nextTo"/>
        <c:crossAx val="772678760"/>
        <c:crosses val="autoZero"/>
        <c:auto val="1"/>
        <c:lblAlgn val="ctr"/>
        <c:lblOffset val="100"/>
        <c:noMultiLvlLbl val="0"/>
      </c:catAx>
      <c:spPr>
        <a:noFill/>
        <a:ln>
          <a:solidFill>
            <a:schemeClr val="tx1"/>
          </a:solidFill>
        </a:ln>
        <a:effectLst/>
      </c:spPr>
    </c:plotArea>
    <c:legend>
      <c:legendPos val="b"/>
      <c:layout>
        <c:manualLayout>
          <c:xMode val="edge"/>
          <c:yMode val="edge"/>
          <c:x val="0.53574327480909556"/>
          <c:y val="5.9461395450568687E-2"/>
          <c:w val="0.30231124022118594"/>
          <c:h val="0.1940108267716535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1"/>
          <c:order val="0"/>
          <c:tx>
            <c:strRef>
              <c:f>summary!$AE$180</c:f>
              <c:strCache>
                <c:ptCount val="1"/>
                <c:pt idx="0">
                  <c:v>Ice Harbor Dam </c:v>
                </c:pt>
              </c:strCache>
            </c:strRef>
          </c:tx>
          <c:spPr>
            <a:solidFill>
              <a:schemeClr val="tx1"/>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summary!$AE$181:$AE$185</c:f>
              <c:numCache>
                <c:formatCode>General</c:formatCode>
                <c:ptCount val="5"/>
                <c:pt idx="0">
                  <c:v>0.33989266547406083</c:v>
                </c:pt>
                <c:pt idx="1">
                  <c:v>0.16994633273703041</c:v>
                </c:pt>
                <c:pt idx="2">
                  <c:v>5.008944543828265E-2</c:v>
                </c:pt>
                <c:pt idx="3">
                  <c:v>0.17531305903398928</c:v>
                </c:pt>
                <c:pt idx="4">
                  <c:v>0.12343470483005367</c:v>
                </c:pt>
              </c:numCache>
            </c:numRef>
          </c:val>
          <c:extLst>
            <c:ext xmlns:c16="http://schemas.microsoft.com/office/drawing/2014/chart" uri="{C3380CC4-5D6E-409C-BE32-E72D297353CC}">
              <c16:uniqueId val="{00000000-8B8B-4E66-8B33-F0840E140C81}"/>
            </c:ext>
          </c:extLst>
        </c:ser>
        <c:ser>
          <c:idx val="0"/>
          <c:order val="1"/>
          <c:tx>
            <c:strRef>
              <c:f>summary!$AD$180</c:f>
              <c:strCache>
                <c:ptCount val="1"/>
                <c:pt idx="0">
                  <c:v>Priest Rapids Dam</c:v>
                </c:pt>
              </c:strCache>
            </c:strRef>
          </c:tx>
          <c:spPr>
            <a:solidFill>
              <a:schemeClr val="bg1">
                <a:lumMod val="75000"/>
              </a:schemeClr>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summary!$AD$181:$AD$185</c:f>
              <c:numCache>
                <c:formatCode>General</c:formatCode>
                <c:ptCount val="5"/>
                <c:pt idx="0">
                  <c:v>3.2200357781753133E-2</c:v>
                </c:pt>
                <c:pt idx="1">
                  <c:v>1.4311270125223614E-2</c:v>
                </c:pt>
                <c:pt idx="2">
                  <c:v>7.5134168157423978E-2</c:v>
                </c:pt>
                <c:pt idx="3">
                  <c:v>1.2522361359570662E-2</c:v>
                </c:pt>
                <c:pt idx="4">
                  <c:v>7.1556350626118068E-3</c:v>
                </c:pt>
              </c:numCache>
            </c:numRef>
          </c:val>
          <c:extLst>
            <c:ext xmlns:c16="http://schemas.microsoft.com/office/drawing/2014/chart" uri="{C3380CC4-5D6E-409C-BE32-E72D297353CC}">
              <c16:uniqueId val="{00000001-8B8B-4E66-8B33-F0840E140C81}"/>
            </c:ext>
          </c:extLst>
        </c:ser>
        <c:dLbls>
          <c:showLegendKey val="0"/>
          <c:showVal val="0"/>
          <c:showCatName val="0"/>
          <c:showSerName val="0"/>
          <c:showPercent val="0"/>
          <c:showBubbleSize val="0"/>
        </c:dLbls>
        <c:gapWidth val="219"/>
        <c:overlap val="100"/>
        <c:axId val="466083744"/>
        <c:axId val="466081448"/>
      </c:barChart>
      <c:catAx>
        <c:axId val="46608374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1448"/>
        <c:crosses val="autoZero"/>
        <c:auto val="1"/>
        <c:lblAlgn val="ctr"/>
        <c:lblOffset val="100"/>
        <c:noMultiLvlLbl val="0"/>
      </c:catAx>
      <c:valAx>
        <c:axId val="466081448"/>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 of</a:t>
                </a:r>
                <a:r>
                  <a:rPr lang="en-US" baseline="0"/>
                  <a:t> overshoot steelhead</a:t>
                </a:r>
                <a:endParaRPr lang="en-US"/>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out"/>
        <c:minorTickMark val="out"/>
        <c:tickLblPos val="nextTo"/>
        <c:spPr>
          <a:noFill/>
          <a:ln w="6350">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3744"/>
        <c:crosses val="autoZero"/>
        <c:crossBetween val="between"/>
        <c:majorUnit val="0.1"/>
        <c:minorUnit val="5.000000000000001E-2"/>
      </c:valAx>
      <c:spPr>
        <a:noFill/>
        <a:ln w="6350">
          <a:solidFill>
            <a:schemeClr val="tx1"/>
          </a:solidFill>
        </a:ln>
        <a:effectLst/>
      </c:spPr>
    </c:plotArea>
    <c:legend>
      <c:legendPos val="b"/>
      <c:layout>
        <c:manualLayout>
          <c:xMode val="edge"/>
          <c:yMode val="edge"/>
          <c:x val="0.69418006164190027"/>
          <c:y val="7.9800973850904261E-2"/>
          <c:w val="0.24359003907834414"/>
          <c:h val="0.18398431443444899"/>
        </c:manualLayout>
      </c:layout>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34747371D42843B34ED48619A4286D" ma:contentTypeVersion="13" ma:contentTypeDescription="Create a new document." ma:contentTypeScope="" ma:versionID="125d7f434dd9e3ec6624079471934044">
  <xsd:schema xmlns:xsd="http://www.w3.org/2001/XMLSchema" xmlns:xs="http://www.w3.org/2001/XMLSchema" xmlns:p="http://schemas.microsoft.com/office/2006/metadata/properties" xmlns:ns1="http://schemas.microsoft.com/sharepoint/v3" xmlns:ns3="f5c723d8-0037-4588-bbf3-2a5af0cfbfb6" xmlns:ns4="768f6ff5-c524-47f6-a718-82e43a622810" targetNamespace="http://schemas.microsoft.com/office/2006/metadata/properties" ma:root="true" ma:fieldsID="f64bda7ff51b86738446a17badb94696" ns1:_="" ns3:_="" ns4:_="">
    <xsd:import namespace="http://schemas.microsoft.com/sharepoint/v3"/>
    <xsd:import namespace="f5c723d8-0037-4588-bbf3-2a5af0cfbfb6"/>
    <xsd:import namespace="768f6ff5-c524-47f6-a718-82e43a6228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c723d8-0037-4588-bbf3-2a5af0cfbf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8f6ff5-c524-47f6-a718-82e43a6228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AB57E3F-2A94-42A6-A5A2-0467663A0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5c723d8-0037-4588-bbf3-2a5af0cfbfb6"/>
    <ds:schemaRef ds:uri="768f6ff5-c524-47f6-a718-82e43a6228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F8D8D2-5577-4D38-9522-4F69C956D8D8}">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87B7B3EA-EF77-4860-968A-4585F54B12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4111</TotalTime>
  <Pages>34</Pages>
  <Words>7508</Words>
  <Characters>42800</Characters>
  <Application>Microsoft Office Word</Application>
  <DocSecurity>0</DocSecurity>
  <Lines>356</Lines>
  <Paragraphs>100</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Abundance and Migration Success of Overshoot Steelhead in the Upper Columbia Riv</vt:lpstr>
      <vt:lpstr/>
      <vt:lpstr>Andrew R. Murdoch, Kevin See, and Benjamin L. Truscott</vt:lpstr>
      <vt:lpstr/>
      <vt:lpstr>Andrew R. Murdoch1 (Andrew.Murdoch@dfw.wa.gov) Washington Department of Fish and</vt:lpstr>
      <vt:lpstr/>
      <vt:lpstr>Kevin See (Kevin.See@biomark.com). Biomark Inc. 2725 Montlake Blvd. East, Seattl</vt:lpstr>
      <vt:lpstr/>
      <vt:lpstr>Benjamin L. Truscott (Benjamin.Truscott@dfw.wa.gov) Washington Department of Fis</vt:lpstr>
      <vt:lpstr/>
      <vt:lpstr>1 Corresponding author: Andrew.Murdoch@dfw.wa.gov 600 Capitol Way North, Olympia</vt:lpstr>
    </vt:vector>
  </TitlesOfParts>
  <Company>Washington Dept of Fish &amp; Wildlife</Company>
  <LinksUpToDate>false</LinksUpToDate>
  <CharactersWithSpaces>50208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WDFW</dc:creator>
  <cp:keywords/>
  <dc:description/>
  <cp:lastModifiedBy>See, Kevin</cp:lastModifiedBy>
  <cp:revision>233</cp:revision>
  <cp:lastPrinted>2019-10-09T15:29:00Z</cp:lastPrinted>
  <dcterms:created xsi:type="dcterms:W3CDTF">2020-08-19T16:54:00Z</dcterms:created>
  <dcterms:modified xsi:type="dcterms:W3CDTF">2020-09-08T18:23:00Z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0x010100A634747371D42843B34ED48619A4286D</vt:lpwstr>
  </property>
</Properties>
</file>